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ascii="Times New Roman" w:hAnsi="Times New Roman" w:cs="Times New Roman" w:eastAsiaTheme="minorHAnsi"/>
          <w:color w:val="auto"/>
          <w:sz w:val="24"/>
          <w:szCs w:val="24"/>
          <w:lang w:val="en-US" w:eastAsia="en-US"/>
        </w:rPr>
        <w:id w:val="961150214"/>
        <w:docPartObj>
          <w:docPartGallery w:val="Table of Contents"/>
          <w:docPartUnique/>
        </w:docPartObj>
      </w:sdtPr>
      <w:sdtEndPr>
        <w:rPr>
          <w:b/>
          <w:bCs/>
        </w:rPr>
      </w:sdtEndPr>
      <w:sdtContent>
        <w:p w:rsidRPr="005B4D25" w:rsidR="005B4D25" w:rsidP="005B4D25" w:rsidRDefault="005B4D25" w14:paraId="148A616A" w14:textId="6CB459FC">
          <w:pPr>
            <w:pStyle w:val="TOCHeading"/>
            <w:spacing w:before="0"/>
            <w:jc w:val="center"/>
            <w:rPr>
              <w:rFonts w:ascii="Times New Roman" w:hAnsi="Times New Roman" w:cs="Times New Roman"/>
              <w:b/>
              <w:bCs/>
              <w:color w:val="auto"/>
              <w:sz w:val="24"/>
              <w:szCs w:val="24"/>
              <w:lang w:val="en-US"/>
            </w:rPr>
          </w:pPr>
          <w:r w:rsidRPr="005B4D25">
            <w:rPr>
              <w:rFonts w:ascii="Times New Roman" w:hAnsi="Times New Roman" w:cs="Times New Roman"/>
              <w:b/>
              <w:bCs/>
              <w:color w:val="auto"/>
              <w:sz w:val="24"/>
              <w:szCs w:val="24"/>
              <w:lang w:val="en-US"/>
            </w:rPr>
            <w:t>DAFTAR ISI</w:t>
          </w:r>
        </w:p>
        <w:p w:rsidR="00C113B5" w:rsidP="00E5558C" w:rsidRDefault="005B4D25" w14:paraId="723F7522" w14:textId="0C02FDD3">
          <w:pPr>
            <w:pStyle w:val="TOC1"/>
            <w:ind w:firstLine="0"/>
            <w:rPr>
              <w:rFonts w:asciiTheme="minorHAnsi" w:hAnsiTheme="minorHAnsi" w:eastAsiaTheme="minorEastAsia" w:cstheme="minorBidi"/>
              <w:noProof/>
              <w:kern w:val="2"/>
              <w:sz w:val="22"/>
              <w:szCs w:val="22"/>
              <w:lang w:val="en-ID" w:eastAsia="en-ID"/>
              <w14:ligatures w14:val="standardContextual"/>
            </w:rPr>
          </w:pPr>
          <w:r>
            <w:fldChar w:fldCharType="begin"/>
          </w:r>
          <w:r>
            <w:instrText xml:space="preserve"> TOC \o "1-3" \h \z \u </w:instrText>
          </w:r>
          <w:r>
            <w:fldChar w:fldCharType="separate"/>
          </w:r>
          <w:hyperlink w:history="1" w:anchor="_Toc134553649">
            <w:r w:rsidRPr="00723537" w:rsidR="00C113B5">
              <w:rPr>
                <w:rStyle w:val="Hyperlink"/>
                <w:noProof/>
              </w:rPr>
              <w:t>BAB I PENDAHULUAN</w:t>
            </w:r>
            <w:r w:rsidR="00C113B5">
              <w:rPr>
                <w:noProof/>
                <w:webHidden/>
              </w:rPr>
              <w:tab/>
            </w:r>
            <w:r w:rsidR="00C113B5">
              <w:rPr>
                <w:noProof/>
                <w:webHidden/>
              </w:rPr>
              <w:fldChar w:fldCharType="begin"/>
            </w:r>
            <w:r w:rsidR="00C113B5">
              <w:rPr>
                <w:noProof/>
                <w:webHidden/>
              </w:rPr>
              <w:instrText xml:space="preserve"> PAGEREF _Toc134553649 \h </w:instrText>
            </w:r>
            <w:r w:rsidR="00C113B5">
              <w:rPr>
                <w:noProof/>
                <w:webHidden/>
              </w:rPr>
            </w:r>
            <w:r w:rsidR="00C113B5">
              <w:rPr>
                <w:noProof/>
                <w:webHidden/>
              </w:rPr>
              <w:fldChar w:fldCharType="separate"/>
            </w:r>
            <w:r w:rsidR="00C113B5">
              <w:rPr>
                <w:noProof/>
                <w:webHidden/>
              </w:rPr>
              <w:t>3</w:t>
            </w:r>
            <w:r w:rsidR="00C113B5">
              <w:rPr>
                <w:noProof/>
                <w:webHidden/>
              </w:rPr>
              <w:fldChar w:fldCharType="end"/>
            </w:r>
          </w:hyperlink>
        </w:p>
        <w:p w:rsidR="00C113B5" w:rsidP="00E5558C" w:rsidRDefault="00E5558C" w14:paraId="077D9822" w14:textId="56A18676">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50">
            <w:r w:rsidRPr="00723537" w:rsidR="00C113B5">
              <w:rPr>
                <w:rStyle w:val="Hyperlink"/>
                <w:noProof/>
              </w:rPr>
              <w:t>1.1 Definisi Programmable Logic Controller</w:t>
            </w:r>
            <w:r w:rsidR="00C113B5">
              <w:rPr>
                <w:noProof/>
                <w:webHidden/>
              </w:rPr>
              <w:tab/>
            </w:r>
            <w:r w:rsidR="00C113B5">
              <w:rPr>
                <w:noProof/>
                <w:webHidden/>
              </w:rPr>
              <w:fldChar w:fldCharType="begin"/>
            </w:r>
            <w:r w:rsidR="00C113B5">
              <w:rPr>
                <w:noProof/>
                <w:webHidden/>
              </w:rPr>
              <w:instrText xml:space="preserve"> PAGEREF _Toc134553650 \h </w:instrText>
            </w:r>
            <w:r w:rsidR="00C113B5">
              <w:rPr>
                <w:noProof/>
                <w:webHidden/>
              </w:rPr>
            </w:r>
            <w:r w:rsidR="00C113B5">
              <w:rPr>
                <w:noProof/>
                <w:webHidden/>
              </w:rPr>
              <w:fldChar w:fldCharType="separate"/>
            </w:r>
            <w:r w:rsidR="00C113B5">
              <w:rPr>
                <w:noProof/>
                <w:webHidden/>
              </w:rPr>
              <w:t>3</w:t>
            </w:r>
            <w:r w:rsidR="00C113B5">
              <w:rPr>
                <w:noProof/>
                <w:webHidden/>
              </w:rPr>
              <w:fldChar w:fldCharType="end"/>
            </w:r>
          </w:hyperlink>
        </w:p>
        <w:p w:rsidR="00C113B5" w:rsidP="00E5558C" w:rsidRDefault="00E5558C" w14:paraId="784210B6" w14:textId="5C512B4C">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51">
            <w:r w:rsidRPr="00723537" w:rsidR="00C113B5">
              <w:rPr>
                <w:rStyle w:val="Hyperlink"/>
                <w:noProof/>
              </w:rPr>
              <w:t>1.2 Prinsip Kerja Programmable Logic Controller</w:t>
            </w:r>
            <w:r w:rsidR="00C113B5">
              <w:rPr>
                <w:noProof/>
                <w:webHidden/>
              </w:rPr>
              <w:tab/>
            </w:r>
            <w:r w:rsidR="00C113B5">
              <w:rPr>
                <w:noProof/>
                <w:webHidden/>
              </w:rPr>
              <w:fldChar w:fldCharType="begin"/>
            </w:r>
            <w:r w:rsidR="00C113B5">
              <w:rPr>
                <w:noProof/>
                <w:webHidden/>
              </w:rPr>
              <w:instrText xml:space="preserve"> PAGEREF _Toc134553651 \h </w:instrText>
            </w:r>
            <w:r w:rsidR="00C113B5">
              <w:rPr>
                <w:noProof/>
                <w:webHidden/>
              </w:rPr>
            </w:r>
            <w:r w:rsidR="00C113B5">
              <w:rPr>
                <w:noProof/>
                <w:webHidden/>
              </w:rPr>
              <w:fldChar w:fldCharType="separate"/>
            </w:r>
            <w:r w:rsidR="00C113B5">
              <w:rPr>
                <w:noProof/>
                <w:webHidden/>
              </w:rPr>
              <w:t>5</w:t>
            </w:r>
            <w:r w:rsidR="00C113B5">
              <w:rPr>
                <w:noProof/>
                <w:webHidden/>
              </w:rPr>
              <w:fldChar w:fldCharType="end"/>
            </w:r>
          </w:hyperlink>
        </w:p>
        <w:p w:rsidR="00C113B5" w:rsidP="00E5558C" w:rsidRDefault="00E5558C" w14:paraId="19881772" w14:textId="30E663B2">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52">
            <w:r w:rsidRPr="00723537" w:rsidR="00C113B5">
              <w:rPr>
                <w:rStyle w:val="Hyperlink"/>
                <w:noProof/>
              </w:rPr>
              <w:t>1.2.1 Monitoring Input</w:t>
            </w:r>
            <w:r w:rsidR="00C113B5">
              <w:rPr>
                <w:noProof/>
                <w:webHidden/>
              </w:rPr>
              <w:tab/>
            </w:r>
            <w:r w:rsidR="00C113B5">
              <w:rPr>
                <w:noProof/>
                <w:webHidden/>
              </w:rPr>
              <w:fldChar w:fldCharType="begin"/>
            </w:r>
            <w:r w:rsidR="00C113B5">
              <w:rPr>
                <w:noProof/>
                <w:webHidden/>
              </w:rPr>
              <w:instrText xml:space="preserve"> PAGEREF _Toc134553652 \h </w:instrText>
            </w:r>
            <w:r w:rsidR="00C113B5">
              <w:rPr>
                <w:noProof/>
                <w:webHidden/>
              </w:rPr>
            </w:r>
            <w:r w:rsidR="00C113B5">
              <w:rPr>
                <w:noProof/>
                <w:webHidden/>
              </w:rPr>
              <w:fldChar w:fldCharType="separate"/>
            </w:r>
            <w:r w:rsidR="00C113B5">
              <w:rPr>
                <w:noProof/>
                <w:webHidden/>
              </w:rPr>
              <w:t>5</w:t>
            </w:r>
            <w:r w:rsidR="00C113B5">
              <w:rPr>
                <w:noProof/>
                <w:webHidden/>
              </w:rPr>
              <w:fldChar w:fldCharType="end"/>
            </w:r>
          </w:hyperlink>
        </w:p>
        <w:p w:rsidR="00C113B5" w:rsidP="00E5558C" w:rsidRDefault="00E5558C" w14:paraId="14F837AC" w14:textId="03981EB0">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53">
            <w:r w:rsidRPr="00723537" w:rsidR="00C113B5">
              <w:rPr>
                <w:rStyle w:val="Hyperlink"/>
                <w:noProof/>
              </w:rPr>
              <w:t>1.2.2 Pemrograman Logika</w:t>
            </w:r>
            <w:r w:rsidR="00C113B5">
              <w:rPr>
                <w:noProof/>
                <w:webHidden/>
              </w:rPr>
              <w:tab/>
            </w:r>
            <w:r w:rsidR="00C113B5">
              <w:rPr>
                <w:noProof/>
                <w:webHidden/>
              </w:rPr>
              <w:fldChar w:fldCharType="begin"/>
            </w:r>
            <w:r w:rsidR="00C113B5">
              <w:rPr>
                <w:noProof/>
                <w:webHidden/>
              </w:rPr>
              <w:instrText xml:space="preserve"> PAGEREF _Toc134553653 \h </w:instrText>
            </w:r>
            <w:r w:rsidR="00C113B5">
              <w:rPr>
                <w:noProof/>
                <w:webHidden/>
              </w:rPr>
            </w:r>
            <w:r w:rsidR="00C113B5">
              <w:rPr>
                <w:noProof/>
                <w:webHidden/>
              </w:rPr>
              <w:fldChar w:fldCharType="separate"/>
            </w:r>
            <w:r w:rsidR="00C113B5">
              <w:rPr>
                <w:noProof/>
                <w:webHidden/>
              </w:rPr>
              <w:t>5</w:t>
            </w:r>
            <w:r w:rsidR="00C113B5">
              <w:rPr>
                <w:noProof/>
                <w:webHidden/>
              </w:rPr>
              <w:fldChar w:fldCharType="end"/>
            </w:r>
          </w:hyperlink>
        </w:p>
        <w:p w:rsidR="00C113B5" w:rsidP="00E5558C" w:rsidRDefault="00E5558C" w14:paraId="117C915C" w14:textId="580E0AC7">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54">
            <w:r w:rsidRPr="00723537" w:rsidR="00C113B5">
              <w:rPr>
                <w:rStyle w:val="Hyperlink"/>
                <w:noProof/>
              </w:rPr>
              <w:t>1.2.3 Kontrol Output</w:t>
            </w:r>
            <w:r w:rsidR="00C113B5">
              <w:rPr>
                <w:noProof/>
                <w:webHidden/>
              </w:rPr>
              <w:tab/>
            </w:r>
            <w:r w:rsidR="00C113B5">
              <w:rPr>
                <w:noProof/>
                <w:webHidden/>
              </w:rPr>
              <w:fldChar w:fldCharType="begin"/>
            </w:r>
            <w:r w:rsidR="00C113B5">
              <w:rPr>
                <w:noProof/>
                <w:webHidden/>
              </w:rPr>
              <w:instrText xml:space="preserve"> PAGEREF _Toc134553654 \h </w:instrText>
            </w:r>
            <w:r w:rsidR="00C113B5">
              <w:rPr>
                <w:noProof/>
                <w:webHidden/>
              </w:rPr>
            </w:r>
            <w:r w:rsidR="00C113B5">
              <w:rPr>
                <w:noProof/>
                <w:webHidden/>
              </w:rPr>
              <w:fldChar w:fldCharType="separate"/>
            </w:r>
            <w:r w:rsidR="00C113B5">
              <w:rPr>
                <w:noProof/>
                <w:webHidden/>
              </w:rPr>
              <w:t>5</w:t>
            </w:r>
            <w:r w:rsidR="00C113B5">
              <w:rPr>
                <w:noProof/>
                <w:webHidden/>
              </w:rPr>
              <w:fldChar w:fldCharType="end"/>
            </w:r>
          </w:hyperlink>
        </w:p>
        <w:p w:rsidR="00C113B5" w:rsidP="00E5558C" w:rsidRDefault="00E5558C" w14:paraId="72E14206" w14:textId="520DF067">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55">
            <w:r w:rsidRPr="00723537" w:rsidR="00C113B5">
              <w:rPr>
                <w:rStyle w:val="Hyperlink"/>
                <w:noProof/>
              </w:rPr>
              <w:t>1.3 Komponen Penyusun Programmable Logic Controller</w:t>
            </w:r>
            <w:r w:rsidR="00C113B5">
              <w:rPr>
                <w:noProof/>
                <w:webHidden/>
              </w:rPr>
              <w:tab/>
            </w:r>
            <w:r w:rsidR="00C113B5">
              <w:rPr>
                <w:noProof/>
                <w:webHidden/>
              </w:rPr>
              <w:fldChar w:fldCharType="begin"/>
            </w:r>
            <w:r w:rsidR="00C113B5">
              <w:rPr>
                <w:noProof/>
                <w:webHidden/>
              </w:rPr>
              <w:instrText xml:space="preserve"> PAGEREF _Toc134553655 \h </w:instrText>
            </w:r>
            <w:r w:rsidR="00C113B5">
              <w:rPr>
                <w:noProof/>
                <w:webHidden/>
              </w:rPr>
            </w:r>
            <w:r w:rsidR="00C113B5">
              <w:rPr>
                <w:noProof/>
                <w:webHidden/>
              </w:rPr>
              <w:fldChar w:fldCharType="separate"/>
            </w:r>
            <w:r w:rsidR="00C113B5">
              <w:rPr>
                <w:noProof/>
                <w:webHidden/>
              </w:rPr>
              <w:t>5</w:t>
            </w:r>
            <w:r w:rsidR="00C113B5">
              <w:rPr>
                <w:noProof/>
                <w:webHidden/>
              </w:rPr>
              <w:fldChar w:fldCharType="end"/>
            </w:r>
          </w:hyperlink>
        </w:p>
        <w:p w:rsidR="00C113B5" w:rsidP="00E5558C" w:rsidRDefault="00E5558C" w14:paraId="46AEC495" w14:textId="15984ACC">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56">
            <w:r w:rsidRPr="00723537" w:rsidR="00C113B5">
              <w:rPr>
                <w:rStyle w:val="Hyperlink"/>
                <w:noProof/>
              </w:rPr>
              <w:t>1.3.1 Perangkat Keras</w:t>
            </w:r>
            <w:r w:rsidR="00C113B5">
              <w:rPr>
                <w:noProof/>
                <w:webHidden/>
              </w:rPr>
              <w:tab/>
            </w:r>
            <w:r w:rsidR="00C113B5">
              <w:rPr>
                <w:noProof/>
                <w:webHidden/>
              </w:rPr>
              <w:fldChar w:fldCharType="begin"/>
            </w:r>
            <w:r w:rsidR="00C113B5">
              <w:rPr>
                <w:noProof/>
                <w:webHidden/>
              </w:rPr>
              <w:instrText xml:space="preserve"> PAGEREF _Toc134553656 \h </w:instrText>
            </w:r>
            <w:r w:rsidR="00C113B5">
              <w:rPr>
                <w:noProof/>
                <w:webHidden/>
              </w:rPr>
            </w:r>
            <w:r w:rsidR="00C113B5">
              <w:rPr>
                <w:noProof/>
                <w:webHidden/>
              </w:rPr>
              <w:fldChar w:fldCharType="separate"/>
            </w:r>
            <w:r w:rsidR="00C113B5">
              <w:rPr>
                <w:noProof/>
                <w:webHidden/>
              </w:rPr>
              <w:t>6</w:t>
            </w:r>
            <w:r w:rsidR="00C113B5">
              <w:rPr>
                <w:noProof/>
                <w:webHidden/>
              </w:rPr>
              <w:fldChar w:fldCharType="end"/>
            </w:r>
          </w:hyperlink>
        </w:p>
        <w:p w:rsidR="00C113B5" w:rsidP="00E5558C" w:rsidRDefault="00E5558C" w14:paraId="39B87141" w14:textId="1CF9EFF6">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57">
            <w:r w:rsidRPr="00723537" w:rsidR="00C113B5">
              <w:rPr>
                <w:rStyle w:val="Hyperlink"/>
                <w:noProof/>
              </w:rPr>
              <w:t>1.3.2 Perangkat Lunak: GMWIN</w:t>
            </w:r>
            <w:r w:rsidR="00C113B5">
              <w:rPr>
                <w:noProof/>
                <w:webHidden/>
              </w:rPr>
              <w:tab/>
            </w:r>
            <w:r w:rsidR="00C113B5">
              <w:rPr>
                <w:noProof/>
                <w:webHidden/>
              </w:rPr>
              <w:fldChar w:fldCharType="begin"/>
            </w:r>
            <w:r w:rsidR="00C113B5">
              <w:rPr>
                <w:noProof/>
                <w:webHidden/>
              </w:rPr>
              <w:instrText xml:space="preserve"> PAGEREF _Toc134553657 \h </w:instrText>
            </w:r>
            <w:r w:rsidR="00C113B5">
              <w:rPr>
                <w:noProof/>
                <w:webHidden/>
              </w:rPr>
            </w:r>
            <w:r w:rsidR="00C113B5">
              <w:rPr>
                <w:noProof/>
                <w:webHidden/>
              </w:rPr>
              <w:fldChar w:fldCharType="separate"/>
            </w:r>
            <w:r w:rsidR="00C113B5">
              <w:rPr>
                <w:noProof/>
                <w:webHidden/>
              </w:rPr>
              <w:t>8</w:t>
            </w:r>
            <w:r w:rsidR="00C113B5">
              <w:rPr>
                <w:noProof/>
                <w:webHidden/>
              </w:rPr>
              <w:fldChar w:fldCharType="end"/>
            </w:r>
          </w:hyperlink>
        </w:p>
        <w:p w:rsidR="00C113B5" w:rsidP="00E5558C" w:rsidRDefault="00E5558C" w14:paraId="73DD9E61" w14:textId="67634FDF">
          <w:pPr>
            <w:pStyle w:val="TOC1"/>
            <w:ind w:firstLine="0"/>
            <w:rPr>
              <w:rFonts w:asciiTheme="minorHAnsi" w:hAnsiTheme="minorHAnsi" w:eastAsiaTheme="minorEastAsia" w:cstheme="minorBidi"/>
              <w:noProof/>
              <w:kern w:val="2"/>
              <w:sz w:val="22"/>
              <w:szCs w:val="22"/>
              <w:lang w:val="en-ID" w:eastAsia="en-ID"/>
              <w14:ligatures w14:val="standardContextual"/>
            </w:rPr>
          </w:pPr>
          <w:hyperlink w:history="1" w:anchor="_Toc134553658">
            <w:r w:rsidRPr="00723537" w:rsidR="00C113B5">
              <w:rPr>
                <w:rStyle w:val="Hyperlink"/>
                <w:noProof/>
              </w:rPr>
              <w:t>BAB II LANDASAN TEORI</w:t>
            </w:r>
            <w:r w:rsidR="00C113B5">
              <w:rPr>
                <w:noProof/>
                <w:webHidden/>
              </w:rPr>
              <w:tab/>
            </w:r>
            <w:r w:rsidR="00C113B5">
              <w:rPr>
                <w:noProof/>
                <w:webHidden/>
              </w:rPr>
              <w:fldChar w:fldCharType="begin"/>
            </w:r>
            <w:r w:rsidR="00C113B5">
              <w:rPr>
                <w:noProof/>
                <w:webHidden/>
              </w:rPr>
              <w:instrText xml:space="preserve"> PAGEREF _Toc134553658 \h </w:instrText>
            </w:r>
            <w:r w:rsidR="00C113B5">
              <w:rPr>
                <w:noProof/>
                <w:webHidden/>
              </w:rPr>
            </w:r>
            <w:r w:rsidR="00C113B5">
              <w:rPr>
                <w:noProof/>
                <w:webHidden/>
              </w:rPr>
              <w:fldChar w:fldCharType="separate"/>
            </w:r>
            <w:r w:rsidR="00C113B5">
              <w:rPr>
                <w:noProof/>
                <w:webHidden/>
              </w:rPr>
              <w:t>9</w:t>
            </w:r>
            <w:r w:rsidR="00C113B5">
              <w:rPr>
                <w:noProof/>
                <w:webHidden/>
              </w:rPr>
              <w:fldChar w:fldCharType="end"/>
            </w:r>
          </w:hyperlink>
        </w:p>
        <w:p w:rsidR="00C113B5" w:rsidP="00E5558C" w:rsidRDefault="00E5558C" w14:paraId="1811F24A" w14:textId="0282ADED">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59">
            <w:r w:rsidRPr="00723537" w:rsidR="00C113B5">
              <w:rPr>
                <w:rStyle w:val="Hyperlink"/>
                <w:noProof/>
              </w:rPr>
              <w:t>2.1 Macam-Macam Bahasa Pemrograman PLC</w:t>
            </w:r>
            <w:r w:rsidR="00C113B5">
              <w:rPr>
                <w:noProof/>
                <w:webHidden/>
              </w:rPr>
              <w:tab/>
            </w:r>
            <w:r w:rsidR="00C113B5">
              <w:rPr>
                <w:noProof/>
                <w:webHidden/>
              </w:rPr>
              <w:fldChar w:fldCharType="begin"/>
            </w:r>
            <w:r w:rsidR="00C113B5">
              <w:rPr>
                <w:noProof/>
                <w:webHidden/>
              </w:rPr>
              <w:instrText xml:space="preserve"> PAGEREF _Toc134553659 \h </w:instrText>
            </w:r>
            <w:r w:rsidR="00C113B5">
              <w:rPr>
                <w:noProof/>
                <w:webHidden/>
              </w:rPr>
            </w:r>
            <w:r w:rsidR="00C113B5">
              <w:rPr>
                <w:noProof/>
                <w:webHidden/>
              </w:rPr>
              <w:fldChar w:fldCharType="separate"/>
            </w:r>
            <w:r w:rsidR="00C113B5">
              <w:rPr>
                <w:noProof/>
                <w:webHidden/>
              </w:rPr>
              <w:t>9</w:t>
            </w:r>
            <w:r w:rsidR="00C113B5">
              <w:rPr>
                <w:noProof/>
                <w:webHidden/>
              </w:rPr>
              <w:fldChar w:fldCharType="end"/>
            </w:r>
          </w:hyperlink>
        </w:p>
        <w:p w:rsidR="00C113B5" w:rsidP="00E5558C" w:rsidRDefault="00E5558C" w14:paraId="0388CEE3" w14:textId="1EE169A1">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0">
            <w:r w:rsidRPr="00723537" w:rsidR="00C113B5">
              <w:rPr>
                <w:rStyle w:val="Hyperlink"/>
                <w:noProof/>
              </w:rPr>
              <w:t>2.1.1 Ladder Diagram (LD)</w:t>
            </w:r>
            <w:r w:rsidR="00C113B5">
              <w:rPr>
                <w:noProof/>
                <w:webHidden/>
              </w:rPr>
              <w:tab/>
            </w:r>
            <w:r w:rsidR="00C113B5">
              <w:rPr>
                <w:noProof/>
                <w:webHidden/>
              </w:rPr>
              <w:fldChar w:fldCharType="begin"/>
            </w:r>
            <w:r w:rsidR="00C113B5">
              <w:rPr>
                <w:noProof/>
                <w:webHidden/>
              </w:rPr>
              <w:instrText xml:space="preserve"> PAGEREF _Toc134553660 \h </w:instrText>
            </w:r>
            <w:r w:rsidR="00C113B5">
              <w:rPr>
                <w:noProof/>
                <w:webHidden/>
              </w:rPr>
            </w:r>
            <w:r w:rsidR="00C113B5">
              <w:rPr>
                <w:noProof/>
                <w:webHidden/>
              </w:rPr>
              <w:fldChar w:fldCharType="separate"/>
            </w:r>
            <w:r w:rsidR="00C113B5">
              <w:rPr>
                <w:noProof/>
                <w:webHidden/>
              </w:rPr>
              <w:t>9</w:t>
            </w:r>
            <w:r w:rsidR="00C113B5">
              <w:rPr>
                <w:noProof/>
                <w:webHidden/>
              </w:rPr>
              <w:fldChar w:fldCharType="end"/>
            </w:r>
          </w:hyperlink>
        </w:p>
        <w:p w:rsidR="00C113B5" w:rsidP="00E5558C" w:rsidRDefault="00E5558C" w14:paraId="32759150" w14:textId="0BEE60A4">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1">
            <w:r w:rsidRPr="00723537" w:rsidR="00C113B5">
              <w:rPr>
                <w:rStyle w:val="Hyperlink"/>
                <w:noProof/>
              </w:rPr>
              <w:t>2.1.2 Function Block Diagram (FBD)</w:t>
            </w:r>
            <w:r w:rsidR="00C113B5">
              <w:rPr>
                <w:noProof/>
                <w:webHidden/>
              </w:rPr>
              <w:tab/>
            </w:r>
            <w:r w:rsidR="00C113B5">
              <w:rPr>
                <w:noProof/>
                <w:webHidden/>
              </w:rPr>
              <w:fldChar w:fldCharType="begin"/>
            </w:r>
            <w:r w:rsidR="00C113B5">
              <w:rPr>
                <w:noProof/>
                <w:webHidden/>
              </w:rPr>
              <w:instrText xml:space="preserve"> PAGEREF _Toc134553661 \h </w:instrText>
            </w:r>
            <w:r w:rsidR="00C113B5">
              <w:rPr>
                <w:noProof/>
                <w:webHidden/>
              </w:rPr>
            </w:r>
            <w:r w:rsidR="00C113B5">
              <w:rPr>
                <w:noProof/>
                <w:webHidden/>
              </w:rPr>
              <w:fldChar w:fldCharType="separate"/>
            </w:r>
            <w:r w:rsidR="00C113B5">
              <w:rPr>
                <w:noProof/>
                <w:webHidden/>
              </w:rPr>
              <w:t>9</w:t>
            </w:r>
            <w:r w:rsidR="00C113B5">
              <w:rPr>
                <w:noProof/>
                <w:webHidden/>
              </w:rPr>
              <w:fldChar w:fldCharType="end"/>
            </w:r>
          </w:hyperlink>
        </w:p>
        <w:p w:rsidR="00C113B5" w:rsidP="00E5558C" w:rsidRDefault="00E5558C" w14:paraId="63548267" w14:textId="19753DBE">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2">
            <w:r w:rsidRPr="00723537" w:rsidR="00C113B5">
              <w:rPr>
                <w:rStyle w:val="Hyperlink"/>
                <w:noProof/>
              </w:rPr>
              <w:t>2.1.3 Structured Text (ST)</w:t>
            </w:r>
            <w:r w:rsidR="00C113B5">
              <w:rPr>
                <w:noProof/>
                <w:webHidden/>
              </w:rPr>
              <w:tab/>
            </w:r>
            <w:r w:rsidR="00C113B5">
              <w:rPr>
                <w:noProof/>
                <w:webHidden/>
              </w:rPr>
              <w:fldChar w:fldCharType="begin"/>
            </w:r>
            <w:r w:rsidR="00C113B5">
              <w:rPr>
                <w:noProof/>
                <w:webHidden/>
              </w:rPr>
              <w:instrText xml:space="preserve"> PAGEREF _Toc134553662 \h </w:instrText>
            </w:r>
            <w:r w:rsidR="00C113B5">
              <w:rPr>
                <w:noProof/>
                <w:webHidden/>
              </w:rPr>
            </w:r>
            <w:r w:rsidR="00C113B5">
              <w:rPr>
                <w:noProof/>
                <w:webHidden/>
              </w:rPr>
              <w:fldChar w:fldCharType="separate"/>
            </w:r>
            <w:r w:rsidR="00C113B5">
              <w:rPr>
                <w:noProof/>
                <w:webHidden/>
              </w:rPr>
              <w:t>10</w:t>
            </w:r>
            <w:r w:rsidR="00C113B5">
              <w:rPr>
                <w:noProof/>
                <w:webHidden/>
              </w:rPr>
              <w:fldChar w:fldCharType="end"/>
            </w:r>
          </w:hyperlink>
        </w:p>
        <w:p w:rsidR="00C113B5" w:rsidP="00E5558C" w:rsidRDefault="00E5558C" w14:paraId="3C1B892D" w14:textId="1BECB79B">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3">
            <w:r w:rsidRPr="00723537" w:rsidR="00C113B5">
              <w:rPr>
                <w:rStyle w:val="Hyperlink"/>
                <w:noProof/>
              </w:rPr>
              <w:t>2.1.4 Instruction List (IL)</w:t>
            </w:r>
            <w:r w:rsidR="00C113B5">
              <w:rPr>
                <w:noProof/>
                <w:webHidden/>
              </w:rPr>
              <w:tab/>
            </w:r>
            <w:r w:rsidR="00C113B5">
              <w:rPr>
                <w:noProof/>
                <w:webHidden/>
              </w:rPr>
              <w:fldChar w:fldCharType="begin"/>
            </w:r>
            <w:r w:rsidR="00C113B5">
              <w:rPr>
                <w:noProof/>
                <w:webHidden/>
              </w:rPr>
              <w:instrText xml:space="preserve"> PAGEREF _Toc134553663 \h </w:instrText>
            </w:r>
            <w:r w:rsidR="00C113B5">
              <w:rPr>
                <w:noProof/>
                <w:webHidden/>
              </w:rPr>
            </w:r>
            <w:r w:rsidR="00C113B5">
              <w:rPr>
                <w:noProof/>
                <w:webHidden/>
              </w:rPr>
              <w:fldChar w:fldCharType="separate"/>
            </w:r>
            <w:r w:rsidR="00C113B5">
              <w:rPr>
                <w:noProof/>
                <w:webHidden/>
              </w:rPr>
              <w:t>10</w:t>
            </w:r>
            <w:r w:rsidR="00C113B5">
              <w:rPr>
                <w:noProof/>
                <w:webHidden/>
              </w:rPr>
              <w:fldChar w:fldCharType="end"/>
            </w:r>
          </w:hyperlink>
        </w:p>
        <w:p w:rsidR="00C113B5" w:rsidP="00E5558C" w:rsidRDefault="00E5558C" w14:paraId="076A626F" w14:textId="5C3238C0">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4">
            <w:r w:rsidRPr="00723537" w:rsidR="00C113B5">
              <w:rPr>
                <w:rStyle w:val="Hyperlink"/>
                <w:noProof/>
              </w:rPr>
              <w:t>2.1.5 Sequential Function Chart (SFC)</w:t>
            </w:r>
            <w:r w:rsidR="00C113B5">
              <w:rPr>
                <w:noProof/>
                <w:webHidden/>
              </w:rPr>
              <w:tab/>
            </w:r>
            <w:r w:rsidR="00C113B5">
              <w:rPr>
                <w:noProof/>
                <w:webHidden/>
              </w:rPr>
              <w:fldChar w:fldCharType="begin"/>
            </w:r>
            <w:r w:rsidR="00C113B5">
              <w:rPr>
                <w:noProof/>
                <w:webHidden/>
              </w:rPr>
              <w:instrText xml:space="preserve"> PAGEREF _Toc134553664 \h </w:instrText>
            </w:r>
            <w:r w:rsidR="00C113B5">
              <w:rPr>
                <w:noProof/>
                <w:webHidden/>
              </w:rPr>
            </w:r>
            <w:r w:rsidR="00C113B5">
              <w:rPr>
                <w:noProof/>
                <w:webHidden/>
              </w:rPr>
              <w:fldChar w:fldCharType="separate"/>
            </w:r>
            <w:r w:rsidR="00C113B5">
              <w:rPr>
                <w:noProof/>
                <w:webHidden/>
              </w:rPr>
              <w:t>11</w:t>
            </w:r>
            <w:r w:rsidR="00C113B5">
              <w:rPr>
                <w:noProof/>
                <w:webHidden/>
              </w:rPr>
              <w:fldChar w:fldCharType="end"/>
            </w:r>
          </w:hyperlink>
        </w:p>
        <w:p w:rsidR="00C113B5" w:rsidP="00E5558C" w:rsidRDefault="00E5558C" w14:paraId="174F030F" w14:textId="65D7FDA2">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65">
            <w:r w:rsidRPr="00723537" w:rsidR="00C113B5">
              <w:rPr>
                <w:rStyle w:val="Hyperlink"/>
                <w:noProof/>
                <w:lang w:val="pt-BR"/>
              </w:rPr>
              <w:t>2.2 Komponen-Komponen Dasar Ladder Diagram</w:t>
            </w:r>
            <w:r w:rsidR="00C113B5">
              <w:rPr>
                <w:noProof/>
                <w:webHidden/>
              </w:rPr>
              <w:tab/>
            </w:r>
            <w:r w:rsidR="00C113B5">
              <w:rPr>
                <w:noProof/>
                <w:webHidden/>
              </w:rPr>
              <w:fldChar w:fldCharType="begin"/>
            </w:r>
            <w:r w:rsidR="00C113B5">
              <w:rPr>
                <w:noProof/>
                <w:webHidden/>
              </w:rPr>
              <w:instrText xml:space="preserve"> PAGEREF _Toc134553665 \h </w:instrText>
            </w:r>
            <w:r w:rsidR="00C113B5">
              <w:rPr>
                <w:noProof/>
                <w:webHidden/>
              </w:rPr>
            </w:r>
            <w:r w:rsidR="00C113B5">
              <w:rPr>
                <w:noProof/>
                <w:webHidden/>
              </w:rPr>
              <w:fldChar w:fldCharType="separate"/>
            </w:r>
            <w:r w:rsidR="00C113B5">
              <w:rPr>
                <w:noProof/>
                <w:webHidden/>
              </w:rPr>
              <w:t>11</w:t>
            </w:r>
            <w:r w:rsidR="00C113B5">
              <w:rPr>
                <w:noProof/>
                <w:webHidden/>
              </w:rPr>
              <w:fldChar w:fldCharType="end"/>
            </w:r>
          </w:hyperlink>
        </w:p>
        <w:p w:rsidR="00C113B5" w:rsidP="00E5558C" w:rsidRDefault="00E5558C" w14:paraId="4D351BE8" w14:textId="3B8831BE">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6">
            <w:r w:rsidRPr="00723537" w:rsidR="00C113B5">
              <w:rPr>
                <w:rStyle w:val="Hyperlink"/>
                <w:noProof/>
                <w:lang w:val="pt-BR"/>
              </w:rPr>
              <w:t>2.2.1 Baris</w:t>
            </w:r>
            <w:r w:rsidR="00C113B5">
              <w:rPr>
                <w:noProof/>
                <w:webHidden/>
              </w:rPr>
              <w:tab/>
            </w:r>
            <w:r w:rsidR="00C113B5">
              <w:rPr>
                <w:noProof/>
                <w:webHidden/>
              </w:rPr>
              <w:fldChar w:fldCharType="begin"/>
            </w:r>
            <w:r w:rsidR="00C113B5">
              <w:rPr>
                <w:noProof/>
                <w:webHidden/>
              </w:rPr>
              <w:instrText xml:space="preserve"> PAGEREF _Toc134553666 \h </w:instrText>
            </w:r>
            <w:r w:rsidR="00C113B5">
              <w:rPr>
                <w:noProof/>
                <w:webHidden/>
              </w:rPr>
            </w:r>
            <w:r w:rsidR="00C113B5">
              <w:rPr>
                <w:noProof/>
                <w:webHidden/>
              </w:rPr>
              <w:fldChar w:fldCharType="separate"/>
            </w:r>
            <w:r w:rsidR="00C113B5">
              <w:rPr>
                <w:noProof/>
                <w:webHidden/>
              </w:rPr>
              <w:t>11</w:t>
            </w:r>
            <w:r w:rsidR="00C113B5">
              <w:rPr>
                <w:noProof/>
                <w:webHidden/>
              </w:rPr>
              <w:fldChar w:fldCharType="end"/>
            </w:r>
          </w:hyperlink>
        </w:p>
        <w:p w:rsidR="00C113B5" w:rsidP="00E5558C" w:rsidRDefault="00E5558C" w14:paraId="097C7BBC" w14:textId="483AA0CC">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7">
            <w:r w:rsidRPr="00723537" w:rsidR="00C113B5">
              <w:rPr>
                <w:rStyle w:val="Hyperlink"/>
                <w:noProof/>
              </w:rPr>
              <w:t>2.2.2 Kontak dan Koil</w:t>
            </w:r>
            <w:r w:rsidR="00C113B5">
              <w:rPr>
                <w:noProof/>
                <w:webHidden/>
              </w:rPr>
              <w:tab/>
            </w:r>
            <w:r w:rsidR="00C113B5">
              <w:rPr>
                <w:noProof/>
                <w:webHidden/>
              </w:rPr>
              <w:fldChar w:fldCharType="begin"/>
            </w:r>
            <w:r w:rsidR="00C113B5">
              <w:rPr>
                <w:noProof/>
                <w:webHidden/>
              </w:rPr>
              <w:instrText xml:space="preserve"> PAGEREF _Toc134553667 \h </w:instrText>
            </w:r>
            <w:r w:rsidR="00C113B5">
              <w:rPr>
                <w:noProof/>
                <w:webHidden/>
              </w:rPr>
            </w:r>
            <w:r w:rsidR="00C113B5">
              <w:rPr>
                <w:noProof/>
                <w:webHidden/>
              </w:rPr>
              <w:fldChar w:fldCharType="separate"/>
            </w:r>
            <w:r w:rsidR="00C113B5">
              <w:rPr>
                <w:noProof/>
                <w:webHidden/>
              </w:rPr>
              <w:t>13</w:t>
            </w:r>
            <w:r w:rsidR="00C113B5">
              <w:rPr>
                <w:noProof/>
                <w:webHidden/>
              </w:rPr>
              <w:fldChar w:fldCharType="end"/>
            </w:r>
          </w:hyperlink>
        </w:p>
        <w:p w:rsidR="00C113B5" w:rsidP="00E5558C" w:rsidRDefault="00E5558C" w14:paraId="07A396B8" w14:textId="6D476A8C">
          <w:pPr>
            <w:pStyle w:val="TOC3"/>
            <w:tabs>
              <w:tab w:val="right" w:leader="dot" w:pos="9016"/>
            </w:tabs>
            <w:rPr>
              <w:rFonts w:asciiTheme="minorHAnsi" w:hAnsiTheme="minorHAnsi" w:cstheme="minorBidi"/>
              <w:noProof/>
              <w:kern w:val="2"/>
              <w:sz w:val="22"/>
              <w:szCs w:val="22"/>
              <w:lang w:val="en-ID" w:eastAsia="en-ID"/>
              <w14:ligatures w14:val="standardContextual"/>
            </w:rPr>
          </w:pPr>
          <w:hyperlink w:history="1" w:anchor="_Toc134553668">
            <w:r w:rsidRPr="00723537" w:rsidR="00C113B5">
              <w:rPr>
                <w:rStyle w:val="Hyperlink"/>
                <w:noProof/>
              </w:rPr>
              <w:t>2.2.3 Blok Fungsi</w:t>
            </w:r>
            <w:r w:rsidR="00C113B5">
              <w:rPr>
                <w:noProof/>
                <w:webHidden/>
              </w:rPr>
              <w:tab/>
            </w:r>
            <w:r w:rsidR="00C113B5">
              <w:rPr>
                <w:noProof/>
                <w:webHidden/>
              </w:rPr>
              <w:fldChar w:fldCharType="begin"/>
            </w:r>
            <w:r w:rsidR="00C113B5">
              <w:rPr>
                <w:noProof/>
                <w:webHidden/>
              </w:rPr>
              <w:instrText xml:space="preserve"> PAGEREF _Toc134553668 \h </w:instrText>
            </w:r>
            <w:r w:rsidR="00C113B5">
              <w:rPr>
                <w:noProof/>
                <w:webHidden/>
              </w:rPr>
            </w:r>
            <w:r w:rsidR="00C113B5">
              <w:rPr>
                <w:noProof/>
                <w:webHidden/>
              </w:rPr>
              <w:fldChar w:fldCharType="separate"/>
            </w:r>
            <w:r w:rsidR="00C113B5">
              <w:rPr>
                <w:noProof/>
                <w:webHidden/>
              </w:rPr>
              <w:t>15</w:t>
            </w:r>
            <w:r w:rsidR="00C113B5">
              <w:rPr>
                <w:noProof/>
                <w:webHidden/>
              </w:rPr>
              <w:fldChar w:fldCharType="end"/>
            </w:r>
          </w:hyperlink>
        </w:p>
        <w:p w:rsidR="00C113B5" w:rsidP="00E5558C" w:rsidRDefault="00E5558C" w14:paraId="29D9C5E5" w14:textId="6CC9C9C4">
          <w:pPr>
            <w:pStyle w:val="TOC1"/>
            <w:ind w:firstLine="0"/>
            <w:rPr>
              <w:rFonts w:asciiTheme="minorHAnsi" w:hAnsiTheme="minorHAnsi" w:eastAsiaTheme="minorEastAsia" w:cstheme="minorBidi"/>
              <w:noProof/>
              <w:kern w:val="2"/>
              <w:sz w:val="22"/>
              <w:szCs w:val="22"/>
              <w:lang w:val="en-ID" w:eastAsia="en-ID"/>
              <w14:ligatures w14:val="standardContextual"/>
            </w:rPr>
          </w:pPr>
          <w:hyperlink w:history="1" w:anchor="_Toc134553669">
            <w:r w:rsidRPr="00723537" w:rsidR="00C113B5">
              <w:rPr>
                <w:rStyle w:val="Hyperlink"/>
                <w:noProof/>
              </w:rPr>
              <w:t>BAB III PERCOBAAN DIGITAL</w:t>
            </w:r>
            <w:r w:rsidR="00C113B5">
              <w:rPr>
                <w:noProof/>
                <w:webHidden/>
              </w:rPr>
              <w:tab/>
            </w:r>
            <w:r w:rsidR="00C113B5">
              <w:rPr>
                <w:noProof/>
                <w:webHidden/>
              </w:rPr>
              <w:fldChar w:fldCharType="begin"/>
            </w:r>
            <w:r w:rsidR="00C113B5">
              <w:rPr>
                <w:noProof/>
                <w:webHidden/>
              </w:rPr>
              <w:instrText xml:space="preserve"> PAGEREF _Toc134553669 \h </w:instrText>
            </w:r>
            <w:r w:rsidR="00C113B5">
              <w:rPr>
                <w:noProof/>
                <w:webHidden/>
              </w:rPr>
            </w:r>
            <w:r w:rsidR="00C113B5">
              <w:rPr>
                <w:noProof/>
                <w:webHidden/>
              </w:rPr>
              <w:fldChar w:fldCharType="separate"/>
            </w:r>
            <w:r w:rsidR="00C113B5">
              <w:rPr>
                <w:noProof/>
                <w:webHidden/>
              </w:rPr>
              <w:t>18</w:t>
            </w:r>
            <w:r w:rsidR="00C113B5">
              <w:rPr>
                <w:noProof/>
                <w:webHidden/>
              </w:rPr>
              <w:fldChar w:fldCharType="end"/>
            </w:r>
          </w:hyperlink>
        </w:p>
        <w:p w:rsidR="00C113B5" w:rsidP="00E5558C" w:rsidRDefault="00E5558C" w14:paraId="2289ACBF" w14:textId="298B4DFB">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0">
            <w:r w:rsidRPr="00723537" w:rsidR="00C113B5">
              <w:rPr>
                <w:rStyle w:val="Hyperlink"/>
                <w:noProof/>
              </w:rPr>
              <w:t>3.1 Instalasi GMWIN 4.0</w:t>
            </w:r>
            <w:r w:rsidR="00C113B5">
              <w:rPr>
                <w:noProof/>
                <w:webHidden/>
              </w:rPr>
              <w:tab/>
            </w:r>
            <w:r w:rsidR="00C113B5">
              <w:rPr>
                <w:noProof/>
                <w:webHidden/>
              </w:rPr>
              <w:fldChar w:fldCharType="begin"/>
            </w:r>
            <w:r w:rsidR="00C113B5">
              <w:rPr>
                <w:noProof/>
                <w:webHidden/>
              </w:rPr>
              <w:instrText xml:space="preserve"> PAGEREF _Toc134553670 \h </w:instrText>
            </w:r>
            <w:r w:rsidR="00C113B5">
              <w:rPr>
                <w:noProof/>
                <w:webHidden/>
              </w:rPr>
            </w:r>
            <w:r w:rsidR="00C113B5">
              <w:rPr>
                <w:noProof/>
                <w:webHidden/>
              </w:rPr>
              <w:fldChar w:fldCharType="separate"/>
            </w:r>
            <w:r w:rsidR="00C113B5">
              <w:rPr>
                <w:noProof/>
                <w:webHidden/>
              </w:rPr>
              <w:t>18</w:t>
            </w:r>
            <w:r w:rsidR="00C113B5">
              <w:rPr>
                <w:noProof/>
                <w:webHidden/>
              </w:rPr>
              <w:fldChar w:fldCharType="end"/>
            </w:r>
          </w:hyperlink>
        </w:p>
        <w:p w:rsidR="00C113B5" w:rsidP="00E5558C" w:rsidRDefault="00E5558C" w14:paraId="16B4EAF7" w14:textId="08618487">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1">
            <w:r w:rsidRPr="00723537" w:rsidR="00C113B5">
              <w:rPr>
                <w:rStyle w:val="Hyperlink"/>
                <w:noProof/>
              </w:rPr>
              <w:t>3.2 Instalasi PL2303 Prolific Drivers</w:t>
            </w:r>
            <w:r w:rsidR="00C113B5">
              <w:rPr>
                <w:noProof/>
                <w:webHidden/>
              </w:rPr>
              <w:tab/>
            </w:r>
            <w:r w:rsidR="00C113B5">
              <w:rPr>
                <w:noProof/>
                <w:webHidden/>
              </w:rPr>
              <w:fldChar w:fldCharType="begin"/>
            </w:r>
            <w:r w:rsidR="00C113B5">
              <w:rPr>
                <w:noProof/>
                <w:webHidden/>
              </w:rPr>
              <w:instrText xml:space="preserve"> PAGEREF _Toc134553671 \h </w:instrText>
            </w:r>
            <w:r w:rsidR="00C113B5">
              <w:rPr>
                <w:noProof/>
                <w:webHidden/>
              </w:rPr>
            </w:r>
            <w:r w:rsidR="00C113B5">
              <w:rPr>
                <w:noProof/>
                <w:webHidden/>
              </w:rPr>
              <w:fldChar w:fldCharType="separate"/>
            </w:r>
            <w:r w:rsidR="00C113B5">
              <w:rPr>
                <w:noProof/>
                <w:webHidden/>
              </w:rPr>
              <w:t>19</w:t>
            </w:r>
            <w:r w:rsidR="00C113B5">
              <w:rPr>
                <w:noProof/>
                <w:webHidden/>
              </w:rPr>
              <w:fldChar w:fldCharType="end"/>
            </w:r>
          </w:hyperlink>
        </w:p>
        <w:p w:rsidR="00C113B5" w:rsidP="00E5558C" w:rsidRDefault="00E5558C" w14:paraId="35A6B576" w14:textId="2FEA63F1">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2">
            <w:r w:rsidRPr="00723537" w:rsidR="00C113B5">
              <w:rPr>
                <w:rStyle w:val="Hyperlink"/>
                <w:noProof/>
              </w:rPr>
              <w:t>3.3 Konfigurasi PLC dengan GMWIN 4.0</w:t>
            </w:r>
            <w:r w:rsidR="00C113B5">
              <w:rPr>
                <w:noProof/>
                <w:webHidden/>
              </w:rPr>
              <w:tab/>
            </w:r>
            <w:r w:rsidR="00C113B5">
              <w:rPr>
                <w:noProof/>
                <w:webHidden/>
              </w:rPr>
              <w:fldChar w:fldCharType="begin"/>
            </w:r>
            <w:r w:rsidR="00C113B5">
              <w:rPr>
                <w:noProof/>
                <w:webHidden/>
              </w:rPr>
              <w:instrText xml:space="preserve"> PAGEREF _Toc134553672 \h </w:instrText>
            </w:r>
            <w:r w:rsidR="00C113B5">
              <w:rPr>
                <w:noProof/>
                <w:webHidden/>
              </w:rPr>
            </w:r>
            <w:r w:rsidR="00C113B5">
              <w:rPr>
                <w:noProof/>
                <w:webHidden/>
              </w:rPr>
              <w:fldChar w:fldCharType="separate"/>
            </w:r>
            <w:r w:rsidR="00C113B5">
              <w:rPr>
                <w:noProof/>
                <w:webHidden/>
              </w:rPr>
              <w:t>21</w:t>
            </w:r>
            <w:r w:rsidR="00C113B5">
              <w:rPr>
                <w:noProof/>
                <w:webHidden/>
              </w:rPr>
              <w:fldChar w:fldCharType="end"/>
            </w:r>
          </w:hyperlink>
        </w:p>
        <w:p w:rsidR="00C113B5" w:rsidP="00E5558C" w:rsidRDefault="00E5558C" w14:paraId="578C3E64" w14:textId="70306A89">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3">
            <w:r w:rsidRPr="00723537" w:rsidR="00C113B5">
              <w:rPr>
                <w:rStyle w:val="Hyperlink"/>
                <w:noProof/>
                <w:lang w:val="pt-BR"/>
              </w:rPr>
              <w:t>3.4 Simulasi Ladder Diagram pada GMWIN 4.0</w:t>
            </w:r>
            <w:r w:rsidR="00C113B5">
              <w:rPr>
                <w:noProof/>
                <w:webHidden/>
              </w:rPr>
              <w:tab/>
            </w:r>
            <w:r w:rsidR="00C113B5">
              <w:rPr>
                <w:noProof/>
                <w:webHidden/>
              </w:rPr>
              <w:fldChar w:fldCharType="begin"/>
            </w:r>
            <w:r w:rsidR="00C113B5">
              <w:rPr>
                <w:noProof/>
                <w:webHidden/>
              </w:rPr>
              <w:instrText xml:space="preserve"> PAGEREF _Toc134553673 \h </w:instrText>
            </w:r>
            <w:r w:rsidR="00C113B5">
              <w:rPr>
                <w:noProof/>
                <w:webHidden/>
              </w:rPr>
            </w:r>
            <w:r w:rsidR="00C113B5">
              <w:rPr>
                <w:noProof/>
                <w:webHidden/>
              </w:rPr>
              <w:fldChar w:fldCharType="separate"/>
            </w:r>
            <w:r w:rsidR="00C113B5">
              <w:rPr>
                <w:noProof/>
                <w:webHidden/>
              </w:rPr>
              <w:t>23</w:t>
            </w:r>
            <w:r w:rsidR="00C113B5">
              <w:rPr>
                <w:noProof/>
                <w:webHidden/>
              </w:rPr>
              <w:fldChar w:fldCharType="end"/>
            </w:r>
          </w:hyperlink>
        </w:p>
        <w:p w:rsidR="00C113B5" w:rsidP="00E5558C" w:rsidRDefault="00E5558C" w14:paraId="3A4269F4" w14:textId="0ACFBAD9">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4">
            <w:r w:rsidRPr="00723537" w:rsidR="00C113B5">
              <w:rPr>
                <w:rStyle w:val="Hyperlink"/>
                <w:noProof/>
              </w:rPr>
              <w:t>3.5 Eksperimen 1: Instruksi Sederhana dan Gerbang Logika</w:t>
            </w:r>
            <w:r w:rsidR="00C113B5">
              <w:rPr>
                <w:noProof/>
                <w:webHidden/>
              </w:rPr>
              <w:tab/>
            </w:r>
            <w:r w:rsidR="00C113B5">
              <w:rPr>
                <w:noProof/>
                <w:webHidden/>
              </w:rPr>
              <w:fldChar w:fldCharType="begin"/>
            </w:r>
            <w:r w:rsidR="00C113B5">
              <w:rPr>
                <w:noProof/>
                <w:webHidden/>
              </w:rPr>
              <w:instrText xml:space="preserve"> PAGEREF _Toc134553674 \h </w:instrText>
            </w:r>
            <w:r w:rsidR="00C113B5">
              <w:rPr>
                <w:noProof/>
                <w:webHidden/>
              </w:rPr>
            </w:r>
            <w:r w:rsidR="00C113B5">
              <w:rPr>
                <w:noProof/>
                <w:webHidden/>
              </w:rPr>
              <w:fldChar w:fldCharType="separate"/>
            </w:r>
            <w:r w:rsidR="00C113B5">
              <w:rPr>
                <w:noProof/>
                <w:webHidden/>
              </w:rPr>
              <w:t>27</w:t>
            </w:r>
            <w:r w:rsidR="00C113B5">
              <w:rPr>
                <w:noProof/>
                <w:webHidden/>
              </w:rPr>
              <w:fldChar w:fldCharType="end"/>
            </w:r>
          </w:hyperlink>
        </w:p>
        <w:p w:rsidR="00C113B5" w:rsidP="00E5558C" w:rsidRDefault="00E5558C" w14:paraId="20E79780" w14:textId="315C4A8E">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5">
            <w:r w:rsidRPr="00723537" w:rsidR="00C113B5">
              <w:rPr>
                <w:rStyle w:val="Hyperlink"/>
                <w:noProof/>
              </w:rPr>
              <w:t>3.6 Eksperimen 2: Self Holding Circuit</w:t>
            </w:r>
            <w:r w:rsidR="00C113B5">
              <w:rPr>
                <w:noProof/>
                <w:webHidden/>
              </w:rPr>
              <w:tab/>
            </w:r>
            <w:r w:rsidR="00C113B5">
              <w:rPr>
                <w:noProof/>
                <w:webHidden/>
              </w:rPr>
              <w:fldChar w:fldCharType="begin"/>
            </w:r>
            <w:r w:rsidR="00C113B5">
              <w:rPr>
                <w:noProof/>
                <w:webHidden/>
              </w:rPr>
              <w:instrText xml:space="preserve"> PAGEREF _Toc134553675 \h </w:instrText>
            </w:r>
            <w:r w:rsidR="00C113B5">
              <w:rPr>
                <w:noProof/>
                <w:webHidden/>
              </w:rPr>
            </w:r>
            <w:r w:rsidR="00C113B5">
              <w:rPr>
                <w:noProof/>
                <w:webHidden/>
              </w:rPr>
              <w:fldChar w:fldCharType="separate"/>
            </w:r>
            <w:r w:rsidR="00C113B5">
              <w:rPr>
                <w:noProof/>
                <w:webHidden/>
              </w:rPr>
              <w:t>29</w:t>
            </w:r>
            <w:r w:rsidR="00C113B5">
              <w:rPr>
                <w:noProof/>
                <w:webHidden/>
              </w:rPr>
              <w:fldChar w:fldCharType="end"/>
            </w:r>
          </w:hyperlink>
        </w:p>
        <w:p w:rsidR="00C113B5" w:rsidP="00E5558C" w:rsidRDefault="00E5558C" w14:paraId="6FABC584" w14:textId="22273EAE">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6">
            <w:r w:rsidRPr="00723537" w:rsidR="00C113B5">
              <w:rPr>
                <w:rStyle w:val="Hyperlink"/>
                <w:noProof/>
              </w:rPr>
              <w:t xml:space="preserve">3.7 Eksperimen 3: </w:t>
            </w:r>
            <w:r w:rsidRPr="00723537" w:rsidR="00C113B5">
              <w:rPr>
                <w:rStyle w:val="Hyperlink"/>
                <w:i/>
                <w:iCs/>
                <w:noProof/>
              </w:rPr>
              <w:t>Timer</w:t>
            </w:r>
            <w:r w:rsidRPr="00723537" w:rsidR="00C113B5">
              <w:rPr>
                <w:rStyle w:val="Hyperlink"/>
                <w:noProof/>
              </w:rPr>
              <w:t xml:space="preserve"> dan </w:t>
            </w:r>
            <w:r w:rsidRPr="00723537" w:rsidR="00C113B5">
              <w:rPr>
                <w:rStyle w:val="Hyperlink"/>
                <w:i/>
                <w:iCs/>
                <w:noProof/>
              </w:rPr>
              <w:t>Counter</w:t>
            </w:r>
            <w:r w:rsidR="00C113B5">
              <w:rPr>
                <w:noProof/>
                <w:webHidden/>
              </w:rPr>
              <w:tab/>
            </w:r>
            <w:r w:rsidR="00C113B5">
              <w:rPr>
                <w:noProof/>
                <w:webHidden/>
              </w:rPr>
              <w:fldChar w:fldCharType="begin"/>
            </w:r>
            <w:r w:rsidR="00C113B5">
              <w:rPr>
                <w:noProof/>
                <w:webHidden/>
              </w:rPr>
              <w:instrText xml:space="preserve"> PAGEREF _Toc134553676 \h </w:instrText>
            </w:r>
            <w:r w:rsidR="00C113B5">
              <w:rPr>
                <w:noProof/>
                <w:webHidden/>
              </w:rPr>
            </w:r>
            <w:r w:rsidR="00C113B5">
              <w:rPr>
                <w:noProof/>
                <w:webHidden/>
              </w:rPr>
              <w:fldChar w:fldCharType="separate"/>
            </w:r>
            <w:r w:rsidR="00C113B5">
              <w:rPr>
                <w:noProof/>
                <w:webHidden/>
              </w:rPr>
              <w:t>30</w:t>
            </w:r>
            <w:r w:rsidR="00C113B5">
              <w:rPr>
                <w:noProof/>
                <w:webHidden/>
              </w:rPr>
              <w:fldChar w:fldCharType="end"/>
            </w:r>
          </w:hyperlink>
        </w:p>
        <w:p w:rsidR="00C113B5" w:rsidP="00E5558C" w:rsidRDefault="00E5558C" w14:paraId="2BC545C0" w14:textId="2CB25F33">
          <w:pPr>
            <w:pStyle w:val="TOC1"/>
            <w:ind w:firstLine="0"/>
            <w:rPr>
              <w:rFonts w:asciiTheme="minorHAnsi" w:hAnsiTheme="minorHAnsi" w:eastAsiaTheme="minorEastAsia" w:cstheme="minorBidi"/>
              <w:noProof/>
              <w:kern w:val="2"/>
              <w:sz w:val="22"/>
              <w:szCs w:val="22"/>
              <w:lang w:val="en-ID" w:eastAsia="en-ID"/>
              <w14:ligatures w14:val="standardContextual"/>
            </w:rPr>
          </w:pPr>
          <w:hyperlink w:history="1" w:anchor="_Toc134553677">
            <w:r w:rsidRPr="00723537" w:rsidR="00C113B5">
              <w:rPr>
                <w:rStyle w:val="Hyperlink"/>
                <w:noProof/>
              </w:rPr>
              <w:t>BAB IV PERCOBAAN FACTORY AUTOMATIC TRAINER</w:t>
            </w:r>
            <w:r w:rsidR="00C113B5">
              <w:rPr>
                <w:noProof/>
                <w:webHidden/>
              </w:rPr>
              <w:tab/>
            </w:r>
            <w:r w:rsidR="00C113B5">
              <w:rPr>
                <w:noProof/>
                <w:webHidden/>
              </w:rPr>
              <w:fldChar w:fldCharType="begin"/>
            </w:r>
            <w:r w:rsidR="00C113B5">
              <w:rPr>
                <w:noProof/>
                <w:webHidden/>
              </w:rPr>
              <w:instrText xml:space="preserve"> PAGEREF _Toc134553677 \h </w:instrText>
            </w:r>
            <w:r w:rsidR="00C113B5">
              <w:rPr>
                <w:noProof/>
                <w:webHidden/>
              </w:rPr>
            </w:r>
            <w:r w:rsidR="00C113B5">
              <w:rPr>
                <w:noProof/>
                <w:webHidden/>
              </w:rPr>
              <w:fldChar w:fldCharType="separate"/>
            </w:r>
            <w:r w:rsidR="00C113B5">
              <w:rPr>
                <w:noProof/>
                <w:webHidden/>
              </w:rPr>
              <w:t>34</w:t>
            </w:r>
            <w:r w:rsidR="00C113B5">
              <w:rPr>
                <w:noProof/>
                <w:webHidden/>
              </w:rPr>
              <w:fldChar w:fldCharType="end"/>
            </w:r>
          </w:hyperlink>
        </w:p>
        <w:p w:rsidR="00C113B5" w:rsidP="00E5558C" w:rsidRDefault="00E5558C" w14:paraId="4A11A6B3" w14:textId="6705ED41">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8">
            <w:r w:rsidRPr="00723537" w:rsidR="00C113B5">
              <w:rPr>
                <w:rStyle w:val="Hyperlink"/>
                <w:noProof/>
              </w:rPr>
              <w:t>4.1 Pengenalan Factory Automatic Trainer</w:t>
            </w:r>
            <w:r w:rsidR="00C113B5">
              <w:rPr>
                <w:noProof/>
                <w:webHidden/>
              </w:rPr>
              <w:tab/>
            </w:r>
            <w:r w:rsidR="00C113B5">
              <w:rPr>
                <w:noProof/>
                <w:webHidden/>
              </w:rPr>
              <w:fldChar w:fldCharType="begin"/>
            </w:r>
            <w:r w:rsidR="00C113B5">
              <w:rPr>
                <w:noProof/>
                <w:webHidden/>
              </w:rPr>
              <w:instrText xml:space="preserve"> PAGEREF _Toc134553678 \h </w:instrText>
            </w:r>
            <w:r w:rsidR="00C113B5">
              <w:rPr>
                <w:noProof/>
                <w:webHidden/>
              </w:rPr>
            </w:r>
            <w:r w:rsidR="00C113B5">
              <w:rPr>
                <w:noProof/>
                <w:webHidden/>
              </w:rPr>
              <w:fldChar w:fldCharType="separate"/>
            </w:r>
            <w:r w:rsidR="00C113B5">
              <w:rPr>
                <w:noProof/>
                <w:webHidden/>
              </w:rPr>
              <w:t>34</w:t>
            </w:r>
            <w:r w:rsidR="00C113B5">
              <w:rPr>
                <w:noProof/>
                <w:webHidden/>
              </w:rPr>
              <w:fldChar w:fldCharType="end"/>
            </w:r>
          </w:hyperlink>
        </w:p>
        <w:p w:rsidR="00C113B5" w:rsidP="00E5558C" w:rsidRDefault="00E5558C" w14:paraId="2234F39A" w14:textId="7741ECCC">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79">
            <w:r w:rsidRPr="00723537" w:rsidR="00C113B5">
              <w:rPr>
                <w:rStyle w:val="Hyperlink"/>
                <w:noProof/>
              </w:rPr>
              <w:t>4.2 Percobaan Line 1 pada Separation dan Pick and Place Module</w:t>
            </w:r>
            <w:r w:rsidR="00C113B5">
              <w:rPr>
                <w:noProof/>
                <w:webHidden/>
              </w:rPr>
              <w:tab/>
            </w:r>
            <w:r w:rsidR="00C113B5">
              <w:rPr>
                <w:noProof/>
                <w:webHidden/>
              </w:rPr>
              <w:fldChar w:fldCharType="begin"/>
            </w:r>
            <w:r w:rsidR="00C113B5">
              <w:rPr>
                <w:noProof/>
                <w:webHidden/>
              </w:rPr>
              <w:instrText xml:space="preserve"> PAGEREF _Toc134553679 \h </w:instrText>
            </w:r>
            <w:r w:rsidR="00C113B5">
              <w:rPr>
                <w:noProof/>
                <w:webHidden/>
              </w:rPr>
            </w:r>
            <w:r w:rsidR="00C113B5">
              <w:rPr>
                <w:noProof/>
                <w:webHidden/>
              </w:rPr>
              <w:fldChar w:fldCharType="separate"/>
            </w:r>
            <w:r w:rsidR="00C113B5">
              <w:rPr>
                <w:noProof/>
                <w:webHidden/>
              </w:rPr>
              <w:t>46</w:t>
            </w:r>
            <w:r w:rsidR="00C113B5">
              <w:rPr>
                <w:noProof/>
                <w:webHidden/>
              </w:rPr>
              <w:fldChar w:fldCharType="end"/>
            </w:r>
          </w:hyperlink>
        </w:p>
        <w:p w:rsidR="00C113B5" w:rsidP="00E5558C" w:rsidRDefault="00E5558C" w14:paraId="647214DD" w14:textId="473FE898">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80">
            <w:r w:rsidRPr="00723537" w:rsidR="00C113B5">
              <w:rPr>
                <w:rStyle w:val="Hyperlink"/>
                <w:noProof/>
              </w:rPr>
              <w:t>4.3 Percobaan Line 2 pada Stopper dan Line Movement Module</w:t>
            </w:r>
            <w:r w:rsidR="00C113B5">
              <w:rPr>
                <w:noProof/>
                <w:webHidden/>
              </w:rPr>
              <w:tab/>
            </w:r>
            <w:r w:rsidR="00C113B5">
              <w:rPr>
                <w:noProof/>
                <w:webHidden/>
              </w:rPr>
              <w:fldChar w:fldCharType="begin"/>
            </w:r>
            <w:r w:rsidR="00C113B5">
              <w:rPr>
                <w:noProof/>
                <w:webHidden/>
              </w:rPr>
              <w:instrText xml:space="preserve"> PAGEREF _Toc134553680 \h </w:instrText>
            </w:r>
            <w:r w:rsidR="00C113B5">
              <w:rPr>
                <w:noProof/>
                <w:webHidden/>
              </w:rPr>
            </w:r>
            <w:r w:rsidR="00C113B5">
              <w:rPr>
                <w:noProof/>
                <w:webHidden/>
              </w:rPr>
              <w:fldChar w:fldCharType="separate"/>
            </w:r>
            <w:r w:rsidR="00C113B5">
              <w:rPr>
                <w:noProof/>
                <w:webHidden/>
              </w:rPr>
              <w:t>47</w:t>
            </w:r>
            <w:r w:rsidR="00C113B5">
              <w:rPr>
                <w:noProof/>
                <w:webHidden/>
              </w:rPr>
              <w:fldChar w:fldCharType="end"/>
            </w:r>
          </w:hyperlink>
        </w:p>
        <w:p w:rsidR="00C113B5" w:rsidP="00E5558C" w:rsidRDefault="00E5558C" w14:paraId="07974BCA" w14:textId="3E3FDB7F">
          <w:pPr>
            <w:pStyle w:val="TOC2"/>
            <w:rPr>
              <w:rFonts w:asciiTheme="minorHAnsi" w:hAnsiTheme="minorHAnsi" w:eastAsiaTheme="minorEastAsia" w:cstheme="minorBidi"/>
              <w:noProof/>
              <w:kern w:val="2"/>
              <w:sz w:val="22"/>
              <w:szCs w:val="22"/>
              <w:lang w:val="en-ID" w:eastAsia="en-ID"/>
              <w14:ligatures w14:val="standardContextual"/>
            </w:rPr>
          </w:pPr>
          <w:hyperlink w:history="1" w:anchor="_Toc134553681">
            <w:r w:rsidRPr="00723537" w:rsidR="00C113B5">
              <w:rPr>
                <w:rStyle w:val="Hyperlink"/>
                <w:noProof/>
              </w:rPr>
              <w:t>4.4 Percobaan Satu Sistem Factory Automatic Trainer</w:t>
            </w:r>
            <w:r w:rsidR="00C113B5">
              <w:rPr>
                <w:noProof/>
                <w:webHidden/>
              </w:rPr>
              <w:tab/>
            </w:r>
            <w:r w:rsidR="00C113B5">
              <w:rPr>
                <w:noProof/>
                <w:webHidden/>
              </w:rPr>
              <w:fldChar w:fldCharType="begin"/>
            </w:r>
            <w:r w:rsidR="00C113B5">
              <w:rPr>
                <w:noProof/>
                <w:webHidden/>
              </w:rPr>
              <w:instrText xml:space="preserve"> PAGEREF _Toc134553681 \h </w:instrText>
            </w:r>
            <w:r w:rsidR="00C113B5">
              <w:rPr>
                <w:noProof/>
                <w:webHidden/>
              </w:rPr>
            </w:r>
            <w:r w:rsidR="00C113B5">
              <w:rPr>
                <w:noProof/>
                <w:webHidden/>
              </w:rPr>
              <w:fldChar w:fldCharType="separate"/>
            </w:r>
            <w:r w:rsidR="00C113B5">
              <w:rPr>
                <w:noProof/>
                <w:webHidden/>
              </w:rPr>
              <w:t>48</w:t>
            </w:r>
            <w:r w:rsidR="00C113B5">
              <w:rPr>
                <w:noProof/>
                <w:webHidden/>
              </w:rPr>
              <w:fldChar w:fldCharType="end"/>
            </w:r>
          </w:hyperlink>
        </w:p>
        <w:p w:rsidR="005B4D25" w:rsidP="00E5558C" w:rsidRDefault="005B4D25" w14:paraId="1218F021" w14:textId="52432E44">
          <w:r>
            <w:rPr>
              <w:b/>
              <w:bCs/>
            </w:rPr>
            <w:lastRenderedPageBreak/>
            <w:fldChar w:fldCharType="end"/>
          </w:r>
        </w:p>
      </w:sdtContent>
    </w:sdt>
    <w:p w:rsidR="008E3055" w:rsidP="005B4D25" w:rsidRDefault="008E3055" w14:paraId="04341EB1" w14:textId="7FFE8778">
      <w:r>
        <w:br w:type="page"/>
      </w:r>
    </w:p>
    <w:p w:rsidR="009A1757" w:rsidP="005B4D25" w:rsidRDefault="009A1757" w14:paraId="5D15C3DC" w14:textId="0E0AB61B">
      <w:pPr>
        <w:pStyle w:val="Heading1"/>
      </w:pPr>
      <w:bookmarkStart w:name="_Toc134131854" w:id="0"/>
      <w:bookmarkStart w:name="_Toc134174831" w:id="1"/>
      <w:bookmarkStart w:name="_Toc134553649" w:id="2"/>
      <w:r w:rsidRPr="001850BF">
        <w:lastRenderedPageBreak/>
        <w:t>BAB I</w:t>
      </w:r>
      <w:r w:rsidR="001850BF">
        <w:t xml:space="preserve"> </w:t>
      </w:r>
      <w:r w:rsidRPr="001850BF">
        <w:t>PENDAHULUAN</w:t>
      </w:r>
      <w:bookmarkEnd w:id="0"/>
      <w:bookmarkEnd w:id="1"/>
      <w:bookmarkEnd w:id="2"/>
    </w:p>
    <w:p w:rsidR="00C662EA" w:rsidP="005B4D25" w:rsidRDefault="00D37358" w14:paraId="443970B9" w14:textId="257A62DF">
      <w:pPr>
        <w:pStyle w:val="Heading2"/>
      </w:pPr>
      <w:bookmarkStart w:name="_Toc134131855" w:id="3"/>
      <w:bookmarkStart w:name="_Toc134174832" w:id="4"/>
      <w:bookmarkStart w:name="_Toc134553650" w:id="5"/>
      <w:r>
        <w:t xml:space="preserve">1.1 </w:t>
      </w:r>
      <w:r w:rsidRPr="006538C8" w:rsidR="00F07148">
        <w:t>Definisi</w:t>
      </w:r>
      <w:r w:rsidRPr="006538C8" w:rsidR="00606B9B">
        <w:t xml:space="preserve"> Programmable Logic Controller</w:t>
      </w:r>
      <w:bookmarkEnd w:id="3"/>
      <w:bookmarkEnd w:id="4"/>
      <w:bookmarkEnd w:id="5"/>
    </w:p>
    <w:p w:rsidR="001F67A9" w:rsidP="005B4D25" w:rsidRDefault="001F67A9" w14:paraId="1970E3A2" w14:textId="0B073A19">
      <w:pPr>
        <w:jc w:val="center"/>
      </w:pPr>
      <w:r>
        <w:rPr>
          <w:noProof/>
        </w:rPr>
        <w:drawing>
          <wp:inline distT="0" distB="0" distL="0" distR="0" wp14:anchorId="7F8AFCB6" wp14:editId="345096D8">
            <wp:extent cx="3931919" cy="1075260"/>
            <wp:effectExtent l="0" t="0" r="0" b="0"/>
            <wp:docPr id="1227769446" name="Picture 1227769446" descr="A picture containing electronics, text, electronic engineer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931919" cy="1075260"/>
                    </a:xfrm>
                    <a:prstGeom prst="rect">
                      <a:avLst/>
                    </a:prstGeom>
                  </pic:spPr>
                </pic:pic>
              </a:graphicData>
            </a:graphic>
          </wp:inline>
        </w:drawing>
      </w:r>
    </w:p>
    <w:p w:rsidRPr="001F67A9" w:rsidR="001F67A9" w:rsidP="005B4D25" w:rsidRDefault="001F67A9" w14:paraId="00E29150" w14:textId="48DEBC66">
      <w:pPr>
        <w:jc w:val="center"/>
      </w:pPr>
      <w:r w:rsidRPr="001F67A9">
        <w:rPr>
          <w:b/>
          <w:bCs/>
        </w:rPr>
        <w:t>Gambar 1.</w:t>
      </w:r>
      <w:r w:rsidR="0071716A">
        <w:rPr>
          <w:b/>
          <w:bCs/>
        </w:rPr>
        <w:t>1</w:t>
      </w:r>
      <w:r w:rsidRPr="001F67A9">
        <w:t xml:space="preserve"> Programmable Logic Controller</w:t>
      </w:r>
    </w:p>
    <w:p w:rsidR="00065BA6" w:rsidP="005B4D25" w:rsidRDefault="006E3485" w14:paraId="7A3613D7" w14:textId="6CA124B3">
      <w:pPr>
        <w:ind w:firstLine="720"/>
      </w:pPr>
      <w:r w:rsidRPr="004E3939">
        <w:t>Programmable Logic Controller a</w:t>
      </w:r>
      <w:r>
        <w:t>tau lebih dikenal dengan sebut</w:t>
      </w:r>
      <w:r w:rsidR="00B464D3">
        <w:t xml:space="preserve">an PLC adalah </w:t>
      </w:r>
      <w:r w:rsidR="002A1F54">
        <w:t xml:space="preserve">sebuah </w:t>
      </w:r>
      <w:r w:rsidRPr="005B4D25" w:rsidR="002A1F54">
        <w:t>komput</w:t>
      </w:r>
      <w:r w:rsidR="002A1F54">
        <w:t xml:space="preserve">er </w:t>
      </w:r>
      <w:r w:rsidR="00231B24">
        <w:t xml:space="preserve">sederhana yang </w:t>
      </w:r>
      <w:r w:rsidR="004E3939">
        <w:t>sangat umum di</w:t>
      </w:r>
      <w:r w:rsidR="00D940D9">
        <w:t>aplikasikan d</w:t>
      </w:r>
      <w:r w:rsidR="00DF02CD">
        <w:t>alam sistem automasi industri</w:t>
      </w:r>
      <w:r w:rsidR="00C77269">
        <w:t xml:space="preserve">, seperti </w:t>
      </w:r>
      <w:r w:rsidR="007E6D2B">
        <w:t xml:space="preserve">dalam sebuah </w:t>
      </w:r>
      <w:r w:rsidR="007E6D2B">
        <w:rPr>
          <w:i/>
          <w:iCs/>
        </w:rPr>
        <w:t>production line</w:t>
      </w:r>
      <w:r w:rsidR="007E6D2B">
        <w:t xml:space="preserve">, </w:t>
      </w:r>
      <w:r w:rsidR="001800F8">
        <w:t xml:space="preserve">fungsi mesin, </w:t>
      </w:r>
      <w:r w:rsidR="000A7C8A">
        <w:t>ataupun sebuah proses.</w:t>
      </w:r>
      <w:r w:rsidR="00233AE2">
        <w:t xml:space="preserve"> PLC digunakan untuk menggantikan sistem relay </w:t>
      </w:r>
      <w:r w:rsidR="007A5068">
        <w:t>yang tidak efektif</w:t>
      </w:r>
    </w:p>
    <w:p w:rsidR="00EF6A9F" w:rsidP="005B4D25" w:rsidRDefault="00EF6A9F" w14:paraId="4F1B5D6E" w14:textId="070BA679">
      <w:pPr>
        <w:jc w:val="center"/>
        <w:rPr>
          <w:noProof/>
        </w:rPr>
      </w:pPr>
      <w:r w:rsidRPr="00EF6A9F">
        <w:rPr>
          <w:noProof/>
        </w:rPr>
        <w:drawing>
          <wp:inline distT="0" distB="0" distL="0" distR="0" wp14:anchorId="3A87F388" wp14:editId="10B83E60">
            <wp:extent cx="2613887" cy="3276884"/>
            <wp:effectExtent l="0" t="0" r="0" b="0"/>
            <wp:docPr id="1922374903" name="Picture 1922374903" descr="A picture containing electrical wiring, electronic engineer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4903" name="Picture 1" descr="A picture containing electrical wiring, electronic engineering, circuit, electronics&#10;&#10;Description automatically generated"/>
                    <pic:cNvPicPr/>
                  </pic:nvPicPr>
                  <pic:blipFill>
                    <a:blip r:embed="rId9"/>
                    <a:stretch>
                      <a:fillRect/>
                    </a:stretch>
                  </pic:blipFill>
                  <pic:spPr>
                    <a:xfrm>
                      <a:off x="0" y="0"/>
                      <a:ext cx="2613887" cy="3276884"/>
                    </a:xfrm>
                    <a:prstGeom prst="rect">
                      <a:avLst/>
                    </a:prstGeom>
                  </pic:spPr>
                </pic:pic>
              </a:graphicData>
            </a:graphic>
          </wp:inline>
        </w:drawing>
      </w:r>
      <w:r w:rsidRPr="00674BF2" w:rsidR="00674BF2">
        <w:rPr>
          <w:noProof/>
        </w:rPr>
        <w:drawing>
          <wp:inline distT="0" distB="0" distL="0" distR="0" wp14:anchorId="60F03B30" wp14:editId="7B1B95EC">
            <wp:extent cx="2408129" cy="3254022"/>
            <wp:effectExtent l="0" t="0" r="0" b="3810"/>
            <wp:docPr id="1190502503" name="Picture 1190502503" descr="A picture containing electronics, machine, electrical wi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02503" name="Picture 1" descr="A picture containing electronics, machine, electrical wiring, electronic engineering&#10;&#10;Description automatically generated"/>
                    <pic:cNvPicPr/>
                  </pic:nvPicPr>
                  <pic:blipFill>
                    <a:blip r:embed="rId10"/>
                    <a:stretch>
                      <a:fillRect/>
                    </a:stretch>
                  </pic:blipFill>
                  <pic:spPr>
                    <a:xfrm>
                      <a:off x="0" y="0"/>
                      <a:ext cx="2408129" cy="3254022"/>
                    </a:xfrm>
                    <a:prstGeom prst="rect">
                      <a:avLst/>
                    </a:prstGeom>
                  </pic:spPr>
                </pic:pic>
              </a:graphicData>
            </a:graphic>
          </wp:inline>
        </w:drawing>
      </w:r>
    </w:p>
    <w:p w:rsidR="00E45393" w:rsidP="005B4D25" w:rsidRDefault="00E02AF2" w14:paraId="0A9E5CEE" w14:textId="52B12B4A">
      <w:pPr>
        <w:jc w:val="center"/>
      </w:pPr>
      <w:r w:rsidRPr="00E02AF2">
        <w:rPr>
          <w:b/>
          <w:bCs/>
        </w:rPr>
        <w:t xml:space="preserve">Gambar </w:t>
      </w:r>
      <w:r w:rsidR="0071716A">
        <w:rPr>
          <w:b/>
          <w:bCs/>
        </w:rPr>
        <w:t>1.2</w:t>
      </w:r>
      <w:r>
        <w:t xml:space="preserve"> Sistem kontrol menggunakan relay dan PLC</w:t>
      </w:r>
    </w:p>
    <w:p w:rsidR="00C63670" w:rsidP="005B4D25" w:rsidRDefault="00C80B6B" w14:paraId="2DE3BC77" w14:textId="7F466A20">
      <w:pPr>
        <w:ind w:firstLine="720"/>
      </w:pPr>
      <w:r>
        <w:t xml:space="preserve">Dibandingkan dengan perangkat kontrol industri lainnya, </w:t>
      </w:r>
      <w:r w:rsidRPr="00C63670" w:rsidR="00C63670">
        <w:t xml:space="preserve">Ada beberapa fitur utama yang membedakan PLC dari PC industri, mikrokontroler, </w:t>
      </w:r>
      <w:r>
        <w:t>atau perangkat</w:t>
      </w:r>
      <w:r w:rsidRPr="00C63670" w:rsidR="00C63670">
        <w:t xml:space="preserve"> industri lainnya</w:t>
      </w:r>
      <w:r w:rsidR="0067210E">
        <w:t xml:space="preserve">. </w:t>
      </w:r>
      <w:r w:rsidR="005D7466">
        <w:t xml:space="preserve">Karakteristik utama PLC adalah konektivitas input-output yang memungkinakan PLC untuk terhubung </w:t>
      </w:r>
      <w:r w:rsidR="00E519E2">
        <w:t xml:space="preserve">dengan berbagai perangkat input seperti sensor, saklar, </w:t>
      </w:r>
      <w:r w:rsidR="0061264F">
        <w:t>dan lain sebagainya ataupun dengan perangkat output seperti relay, lampu, katup, dan lain sebagainya.</w:t>
      </w:r>
      <w:r w:rsidR="006B38F4">
        <w:t xml:space="preserve"> Sistem pemrograman yang digunakan pada PLC juga termasuk yang paling sederhana dibandingkan pemrograman perangkat kontrol lain.</w:t>
      </w:r>
    </w:p>
    <w:p w:rsidR="0071716A" w:rsidP="005B4D25" w:rsidRDefault="0071716A" w14:paraId="43F492E4" w14:textId="2B633C10">
      <w:pPr>
        <w:jc w:val="center"/>
      </w:pPr>
      <w:r w:rsidRPr="0071716A">
        <w:rPr>
          <w:noProof/>
        </w:rPr>
        <w:lastRenderedPageBreak/>
        <w:drawing>
          <wp:inline distT="0" distB="0" distL="0" distR="0" wp14:anchorId="19040AE8" wp14:editId="2186BBC8">
            <wp:extent cx="1866899" cy="3051127"/>
            <wp:effectExtent l="0" t="0" r="635" b="0"/>
            <wp:docPr id="23547546" name="Picture 23547546" descr="A diagram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46" name="Picture 1" descr="A diagram of a machine&#10;&#10;Description automatically generated with low confidence"/>
                    <pic:cNvPicPr/>
                  </pic:nvPicPr>
                  <pic:blipFill>
                    <a:blip r:embed="rId11"/>
                    <a:stretch>
                      <a:fillRect/>
                    </a:stretch>
                  </pic:blipFill>
                  <pic:spPr>
                    <a:xfrm>
                      <a:off x="0" y="0"/>
                      <a:ext cx="1871084" cy="3057967"/>
                    </a:xfrm>
                    <a:prstGeom prst="rect">
                      <a:avLst/>
                    </a:prstGeom>
                  </pic:spPr>
                </pic:pic>
              </a:graphicData>
            </a:graphic>
          </wp:inline>
        </w:drawing>
      </w:r>
    </w:p>
    <w:p w:rsidRPr="00D42EFB" w:rsidR="0071716A" w:rsidP="005B4D25" w:rsidRDefault="0071716A" w14:paraId="50431325" w14:textId="2A390EAF">
      <w:pPr>
        <w:jc w:val="center"/>
        <w:rPr>
          <w:lang w:val="pt-BR"/>
        </w:rPr>
      </w:pPr>
      <w:r w:rsidRPr="00D42EFB">
        <w:rPr>
          <w:b/>
          <w:bCs/>
          <w:lang w:val="pt-BR"/>
        </w:rPr>
        <w:t>Gambar 1.3</w:t>
      </w:r>
      <w:r w:rsidRPr="00D42EFB">
        <w:rPr>
          <w:lang w:val="pt-BR"/>
        </w:rPr>
        <w:t xml:space="preserve"> Hubungan antara </w:t>
      </w:r>
      <w:r w:rsidRPr="00D42EFB" w:rsidR="00AB6432">
        <w:rPr>
          <w:lang w:val="pt-BR"/>
        </w:rPr>
        <w:t xml:space="preserve">I/O </w:t>
      </w:r>
      <w:r w:rsidRPr="00D42EFB" w:rsidR="003730C3">
        <w:rPr>
          <w:lang w:val="pt-BR"/>
        </w:rPr>
        <w:t>ditentukan</w:t>
      </w:r>
      <w:r w:rsidRPr="00D42EFB" w:rsidR="005F33FD">
        <w:rPr>
          <w:lang w:val="pt-BR"/>
        </w:rPr>
        <w:t xml:space="preserve"> pada program PLC</w:t>
      </w:r>
    </w:p>
    <w:p w:rsidRPr="00D42EFB" w:rsidR="001C075A" w:rsidP="005B4D25" w:rsidRDefault="00C63670" w14:paraId="46E60BE6" w14:textId="77777777">
      <w:pPr>
        <w:ind w:firstLine="720"/>
        <w:rPr>
          <w:lang w:val="pt-BR"/>
        </w:rPr>
      </w:pPr>
      <w:r w:rsidRPr="00D42EFB">
        <w:rPr>
          <w:lang w:val="pt-BR"/>
        </w:rPr>
        <w:t xml:space="preserve">Selain perangkat input dan output, PLC juga </w:t>
      </w:r>
      <w:r w:rsidRPr="00D42EFB" w:rsidR="00D54342">
        <w:rPr>
          <w:lang w:val="pt-BR"/>
        </w:rPr>
        <w:t>sangat mungkin untuk dihubungkan pada</w:t>
      </w:r>
      <w:r w:rsidRPr="00D42EFB" w:rsidR="008500CE">
        <w:rPr>
          <w:lang w:val="pt-BR"/>
        </w:rPr>
        <w:t xml:space="preserve"> sistem komunikas</w:t>
      </w:r>
      <w:r w:rsidRPr="00D42EFB" w:rsidR="0012323D">
        <w:rPr>
          <w:lang w:val="pt-BR"/>
        </w:rPr>
        <w:t>i seperti sistem supervisory control and data acquisition (SCADA) yang memungkinkan pengguna men</w:t>
      </w:r>
      <w:r w:rsidRPr="00D42EFB" w:rsidR="006B7162">
        <w:rPr>
          <w:lang w:val="pt-BR"/>
        </w:rPr>
        <w:t>eruskan data yang terekam dalam CPU ke aplikasi lain sebagai fungsi pemantauan.</w:t>
      </w:r>
      <w:r w:rsidRPr="00D42EFB" w:rsidR="001C075A">
        <w:rPr>
          <w:lang w:val="pt-BR"/>
        </w:rPr>
        <w:t xml:space="preserve"> </w:t>
      </w:r>
      <w:r w:rsidRPr="00D42EFB">
        <w:rPr>
          <w:lang w:val="pt-BR"/>
        </w:rPr>
        <w:t xml:space="preserve">PLC </w:t>
      </w:r>
      <w:r w:rsidRPr="00D42EFB" w:rsidR="001C075A">
        <w:rPr>
          <w:lang w:val="pt-BR"/>
        </w:rPr>
        <w:t>menyediakan</w:t>
      </w:r>
      <w:r w:rsidRPr="00D42EFB">
        <w:rPr>
          <w:lang w:val="pt-BR"/>
        </w:rPr>
        <w:t xml:space="preserve"> serangkaian port dan protokol komunikasi untuk </w:t>
      </w:r>
      <w:r w:rsidRPr="00D42EFB" w:rsidR="001C075A">
        <w:rPr>
          <w:lang w:val="pt-BR"/>
        </w:rPr>
        <w:t>menunjang fungsi ini.</w:t>
      </w:r>
    </w:p>
    <w:p w:rsidR="00AB6432" w:rsidP="005B4D25" w:rsidRDefault="00CD0D7A" w14:paraId="1ED130D9" w14:textId="1B678A35">
      <w:pPr>
        <w:jc w:val="center"/>
      </w:pPr>
      <w:r w:rsidRPr="00CD0D7A">
        <w:rPr>
          <w:noProof/>
        </w:rPr>
        <w:drawing>
          <wp:inline distT="0" distB="0" distL="0" distR="0" wp14:anchorId="6E2DDEB4" wp14:editId="6FDF35F4">
            <wp:extent cx="5052498" cy="1943268"/>
            <wp:effectExtent l="0" t="0" r="0" b="0"/>
            <wp:docPr id="1571719481" name="Picture 157171948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481" name="Picture 1" descr="A diagram of a computer&#10;&#10;Description automatically generated with medium confidence"/>
                    <pic:cNvPicPr/>
                  </pic:nvPicPr>
                  <pic:blipFill>
                    <a:blip r:embed="rId12"/>
                    <a:stretch>
                      <a:fillRect/>
                    </a:stretch>
                  </pic:blipFill>
                  <pic:spPr>
                    <a:xfrm>
                      <a:off x="0" y="0"/>
                      <a:ext cx="5052498" cy="1943268"/>
                    </a:xfrm>
                    <a:prstGeom prst="rect">
                      <a:avLst/>
                    </a:prstGeom>
                  </pic:spPr>
                </pic:pic>
              </a:graphicData>
            </a:graphic>
          </wp:inline>
        </w:drawing>
      </w:r>
    </w:p>
    <w:p w:rsidR="00CD0D7A" w:rsidP="005B4D25" w:rsidRDefault="00CD0D7A" w14:paraId="7E7AF0A1" w14:textId="41CF4013">
      <w:pPr>
        <w:jc w:val="center"/>
      </w:pPr>
      <w:r w:rsidRPr="00DB39A8">
        <w:rPr>
          <w:b/>
          <w:bCs/>
        </w:rPr>
        <w:t>Gambar 1.4</w:t>
      </w:r>
      <w:r>
        <w:t xml:space="preserve"> </w:t>
      </w:r>
      <w:r w:rsidR="00DB39A8">
        <w:t>Sistem SCADA</w:t>
      </w:r>
    </w:p>
    <w:p w:rsidR="00C63670" w:rsidP="005B4D25" w:rsidRDefault="001C075A" w14:paraId="4D0DF7E0" w14:textId="5252BE68">
      <w:pPr>
        <w:ind w:firstLine="720"/>
      </w:pPr>
      <w:r>
        <w:t xml:space="preserve">Selain itu, </w:t>
      </w:r>
      <w:r w:rsidR="006F1546">
        <w:t xml:space="preserve">PLC juga dilengkapi dengan </w:t>
      </w:r>
      <w:r w:rsidRPr="00C63670" w:rsidR="00C63670">
        <w:t>HMI, atau Human Machine Interface</w:t>
      </w:r>
      <w:r w:rsidR="006F1546">
        <w:t xml:space="preserve"> sebagai penunjang </w:t>
      </w:r>
      <w:r w:rsidR="00BD0D05">
        <w:t>fungsi interaksi dengan pengguna secara real time.</w:t>
      </w:r>
      <w:r w:rsidRPr="00C63670" w:rsidR="00C63670">
        <w:t xml:space="preserve"> </w:t>
      </w:r>
      <w:r w:rsidRPr="00C63670" w:rsidR="00BD0D05">
        <w:t xml:space="preserve">HMI </w:t>
      </w:r>
      <w:r w:rsidRPr="00C63670" w:rsidR="00C63670">
        <w:t>ini dapat berupa tampilan sederhana, dengan pembacaan teks dan papan tombol, atau panel layar sentuh</w:t>
      </w:r>
      <w:r w:rsidR="00BD0D05">
        <w:t>.</w:t>
      </w:r>
    </w:p>
    <w:p w:rsidR="002A273A" w:rsidP="005B4D25" w:rsidRDefault="002A273A" w14:paraId="681E157C" w14:textId="77777777"/>
    <w:p w:rsidR="002A273A" w:rsidP="005B4D25" w:rsidRDefault="002A273A" w14:paraId="4323C592" w14:textId="77777777"/>
    <w:p w:rsidR="002A273A" w:rsidP="005B4D25" w:rsidRDefault="002A273A" w14:paraId="5B083D6D" w14:textId="77777777"/>
    <w:p w:rsidR="002A273A" w:rsidP="005B4D25" w:rsidRDefault="002A273A" w14:paraId="4EB18541" w14:textId="77777777"/>
    <w:p w:rsidR="002A273A" w:rsidP="005B4D25" w:rsidRDefault="002A273A" w14:paraId="6BC96B86" w14:textId="77777777"/>
    <w:p w:rsidR="002A273A" w:rsidP="005B4D25" w:rsidRDefault="002A273A" w14:paraId="59D751EF" w14:textId="77777777"/>
    <w:p w:rsidR="002A273A" w:rsidP="005B4D25" w:rsidRDefault="002A273A" w14:paraId="39FF9237" w14:textId="77777777"/>
    <w:p w:rsidR="002A273A" w:rsidP="005B4D25" w:rsidRDefault="002A273A" w14:paraId="1A9A11E7" w14:textId="77777777"/>
    <w:p w:rsidR="002A273A" w:rsidP="005B4D25" w:rsidRDefault="002A273A" w14:paraId="37C1068F" w14:textId="77777777"/>
    <w:p w:rsidR="00C662EA" w:rsidP="005B4D25" w:rsidRDefault="00D37358" w14:paraId="0B23FE52" w14:textId="64607441">
      <w:pPr>
        <w:pStyle w:val="Heading2"/>
      </w:pPr>
      <w:bookmarkStart w:name="_Toc134131856" w:id="6"/>
      <w:bookmarkStart w:name="_Toc134174833" w:id="7"/>
      <w:bookmarkStart w:name="_Toc134553651" w:id="8"/>
      <w:r>
        <w:lastRenderedPageBreak/>
        <w:t xml:space="preserve">1.2 </w:t>
      </w:r>
      <w:r w:rsidRPr="00C662EA" w:rsidR="00755CBB">
        <w:t xml:space="preserve">Prinsip Kerja </w:t>
      </w:r>
      <w:r w:rsidRPr="004E3939" w:rsidR="00755CBB">
        <w:t>Programmable Logic Controller</w:t>
      </w:r>
      <w:bookmarkEnd w:id="6"/>
      <w:bookmarkEnd w:id="7"/>
      <w:bookmarkEnd w:id="8"/>
    </w:p>
    <w:p w:rsidR="00BB0F1B" w:rsidP="005B4D25" w:rsidRDefault="007D60E8" w14:paraId="707E1F59" w14:textId="24C664E2">
      <w:pPr>
        <w:ind w:firstLine="720"/>
      </w:pPr>
      <w:r>
        <w:t>Kerja PLC dapat disimpulkan menjadi tiga tahap, proses monitoring input, proses pemrograman logika, serta pr</w:t>
      </w:r>
      <w:r w:rsidR="00781AE3">
        <w:t>oses kontrol output.</w:t>
      </w:r>
    </w:p>
    <w:p w:rsidR="002A273A" w:rsidP="005B4D25" w:rsidRDefault="002A273A" w14:paraId="5E2E1AD7" w14:textId="77777777">
      <w:pPr>
        <w:jc w:val="center"/>
      </w:pPr>
      <w:r w:rsidRPr="00643010">
        <w:rPr>
          <w:noProof/>
        </w:rPr>
        <w:drawing>
          <wp:inline distT="0" distB="0" distL="0" distR="0" wp14:anchorId="10BEFB72" wp14:editId="09C0FE56">
            <wp:extent cx="1859280" cy="1828292"/>
            <wp:effectExtent l="0" t="0" r="7620" b="635"/>
            <wp:docPr id="1055170794" name="Picture 1055170794" descr="A picture containing text, font, logo,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70794" name="Picture 1" descr="A picture containing text, font, logo, circle&#10;&#10;Description automatically generated"/>
                    <pic:cNvPicPr/>
                  </pic:nvPicPr>
                  <pic:blipFill>
                    <a:blip r:embed="rId13"/>
                    <a:stretch>
                      <a:fillRect/>
                    </a:stretch>
                  </pic:blipFill>
                  <pic:spPr>
                    <a:xfrm>
                      <a:off x="0" y="0"/>
                      <a:ext cx="1862545" cy="1831502"/>
                    </a:xfrm>
                    <a:prstGeom prst="rect">
                      <a:avLst/>
                    </a:prstGeom>
                  </pic:spPr>
                </pic:pic>
              </a:graphicData>
            </a:graphic>
          </wp:inline>
        </w:drawing>
      </w:r>
    </w:p>
    <w:p w:rsidRPr="00643010" w:rsidR="002A273A" w:rsidP="005B4D25" w:rsidRDefault="002A273A" w14:paraId="29C8A06B" w14:textId="77777777">
      <w:pPr>
        <w:jc w:val="center"/>
      </w:pPr>
      <w:r w:rsidRPr="00643010">
        <w:rPr>
          <w:b/>
          <w:bCs/>
        </w:rPr>
        <w:t>Gambar XX.</w:t>
      </w:r>
      <w:r w:rsidRPr="00643010">
        <w:t xml:space="preserve"> Siklus Scan PLC</w:t>
      </w:r>
    </w:p>
    <w:p w:rsidR="00A44380" w:rsidP="005B4D25" w:rsidRDefault="00194D7A" w14:paraId="07A60C23" w14:textId="300CB42F">
      <w:pPr>
        <w:pStyle w:val="Heading3"/>
      </w:pPr>
      <w:bookmarkStart w:name="_Toc134174834" w:id="9"/>
      <w:bookmarkStart w:name="_Toc134553652" w:id="10"/>
      <w:r w:rsidRPr="00194D7A">
        <w:t>1</w:t>
      </w:r>
      <w:r>
        <w:t>.</w:t>
      </w:r>
      <w:r w:rsidRPr="00194D7A">
        <w:t>2</w:t>
      </w:r>
      <w:r>
        <w:t>.</w:t>
      </w:r>
      <w:r w:rsidRPr="00194D7A">
        <w:t>1</w:t>
      </w:r>
      <w:r>
        <w:t xml:space="preserve"> </w:t>
      </w:r>
      <w:r w:rsidRPr="00194D7A" w:rsidR="00A44380">
        <w:t>Monitoring</w:t>
      </w:r>
      <w:r w:rsidRPr="00194D7A" w:rsidR="00B73117">
        <w:t xml:space="preserve"> Input</w:t>
      </w:r>
      <w:bookmarkEnd w:id="9"/>
      <w:bookmarkEnd w:id="10"/>
    </w:p>
    <w:p w:rsidR="00B73117" w:rsidP="005B4D25" w:rsidRDefault="00B73117" w14:paraId="4802527C" w14:textId="48B75229">
      <w:pPr>
        <w:ind w:firstLine="720"/>
      </w:pPr>
      <w:r w:rsidRPr="00A44380">
        <w:t xml:space="preserve">PLC </w:t>
      </w:r>
      <w:r w:rsidR="00A44380">
        <w:t>melakukan monitoring terhadap</w:t>
      </w:r>
      <w:r w:rsidRPr="00A44380">
        <w:t xml:space="preserve"> input data yang relevan dan mengirimkan data ke CPU. Beberapa PLC hanya menggunakan input data dengan input diskrit (hidup/mati), tetapi PLC dengan kemampuan analog dapat menerima input analog untuk variabel kontinu. Input dapat berasal dari IoT perangkat, robot, sensor keselamatan, antarmuka manusia-mesin, atau </w:t>
      </w:r>
      <w:r w:rsidR="00A031F0">
        <w:t>j</w:t>
      </w:r>
      <w:r w:rsidRPr="00A44380">
        <w:t>enis titik entri data lainnya.</w:t>
      </w:r>
    </w:p>
    <w:p w:rsidRPr="006538C8" w:rsidR="00A031F0" w:rsidP="005B4D25" w:rsidRDefault="006538C8" w14:paraId="750B22C9" w14:textId="2444AE52">
      <w:pPr>
        <w:pStyle w:val="Heading3"/>
      </w:pPr>
      <w:bookmarkStart w:name="_Toc134174835" w:id="11"/>
      <w:bookmarkStart w:name="_Toc134553653" w:id="12"/>
      <w:r>
        <w:t xml:space="preserve">1.2.2 </w:t>
      </w:r>
      <w:r w:rsidRPr="006538C8" w:rsidR="00B73117">
        <w:t>Pemrograman Logika</w:t>
      </w:r>
      <w:bookmarkEnd w:id="11"/>
      <w:bookmarkEnd w:id="12"/>
    </w:p>
    <w:p w:rsidR="00B73117" w:rsidP="005B4D25" w:rsidRDefault="00B73117" w14:paraId="1C233E22" w14:textId="05DF794B">
      <w:pPr>
        <w:ind w:firstLine="720"/>
      </w:pPr>
      <w:r w:rsidRPr="00A031F0">
        <w:t xml:space="preserve">Setiap PLC </w:t>
      </w:r>
      <w:r w:rsidR="00F84AF7">
        <w:t>dilengkapi</w:t>
      </w:r>
      <w:r w:rsidRPr="00A031F0">
        <w:t xml:space="preserve"> dengan</w:t>
      </w:r>
      <w:r w:rsidR="00F84AF7">
        <w:t xml:space="preserve"> sebuah</w:t>
      </w:r>
      <w:r w:rsidRPr="00A031F0">
        <w:t xml:space="preserve"> CP</w:t>
      </w:r>
      <w:r w:rsidR="00F84AF7">
        <w:t>U</w:t>
      </w:r>
      <w:r w:rsidRPr="00A031F0">
        <w:t xml:space="preserve"> </w:t>
      </w:r>
      <w:r w:rsidR="00F84AF7">
        <w:t xml:space="preserve">dengan jenis </w:t>
      </w:r>
      <w:r w:rsidRPr="00A031F0">
        <w:t xml:space="preserve">16-bit atau 32-bit. </w:t>
      </w:r>
      <w:r w:rsidR="00A40FB8">
        <w:t xml:space="preserve">CPU merupakan komponen utama yang </w:t>
      </w:r>
      <w:r w:rsidR="00580702">
        <w:t xml:space="preserve">berfungsi memproses input menjadi output yang diinginkan. </w:t>
      </w:r>
      <w:r w:rsidR="007A404A">
        <w:t xml:space="preserve">Secara </w:t>
      </w:r>
      <w:r w:rsidRPr="00A031F0" w:rsidR="007A404A">
        <w:t>terus-menerus</w:t>
      </w:r>
      <w:r w:rsidR="007A404A">
        <w:t>,</w:t>
      </w:r>
      <w:r w:rsidRPr="00A031F0" w:rsidR="007A404A">
        <w:t xml:space="preserve"> </w:t>
      </w:r>
      <w:r w:rsidRPr="00A031F0">
        <w:t xml:space="preserve">CPU memeriksa keadaan variabel dan membuat keputusan berdasarkan kondisi yang diprogram </w:t>
      </w:r>
      <w:r w:rsidR="00FD7ADB">
        <w:t>sehingga menghasilkan kontrol output yang diinginkan.</w:t>
      </w:r>
      <w:r w:rsidR="00580702">
        <w:t xml:space="preserve"> Oleh karena itu, sebuah CPU dari sebuah PLC harus diprogram terlebih dahulu oleh seorang insinyur pengaturan menggunakan bahasa pemrograman tertentu.</w:t>
      </w:r>
    </w:p>
    <w:p w:rsidRPr="00BE6FE6" w:rsidR="00580702" w:rsidP="005B4D25" w:rsidRDefault="00BE6FE6" w14:paraId="4B3A4290" w14:textId="346C4498">
      <w:pPr>
        <w:pStyle w:val="Heading3"/>
      </w:pPr>
      <w:bookmarkStart w:name="_Toc134174836" w:id="13"/>
      <w:bookmarkStart w:name="_Toc134553654" w:id="14"/>
      <w:r>
        <w:t xml:space="preserve">1.2.3 </w:t>
      </w:r>
      <w:r w:rsidRPr="00BE6FE6" w:rsidR="00580702">
        <w:t>Kontrol Output</w:t>
      </w:r>
      <w:bookmarkEnd w:id="13"/>
      <w:bookmarkEnd w:id="14"/>
    </w:p>
    <w:p w:rsidRPr="00580702" w:rsidR="00B73117" w:rsidP="005B4D25" w:rsidRDefault="00B73117" w14:paraId="0F136516" w14:textId="50710199">
      <w:pPr>
        <w:ind w:firstLine="720"/>
      </w:pPr>
      <w:r w:rsidRPr="00580702">
        <w:t>Berdasarkan</w:t>
      </w:r>
      <w:r w:rsidR="00BF3E79">
        <w:t xml:space="preserve"> pengaplikasiannya,</w:t>
      </w:r>
      <w:r w:rsidRPr="00580702">
        <w:t xml:space="preserve"> PLC </w:t>
      </w:r>
      <w:r w:rsidR="00BF3E79">
        <w:t xml:space="preserve">dapat </w:t>
      </w:r>
      <w:r w:rsidRPr="00580702">
        <w:t>mengontrol berbagai sakelar, starter motor, relai, dan perangkat lain</w:t>
      </w:r>
      <w:r w:rsidR="00BF3E79">
        <w:t>nya</w:t>
      </w:r>
      <w:r w:rsidRPr="00580702">
        <w:t xml:space="preserve"> yang terhubung </w:t>
      </w:r>
      <w:r w:rsidR="00BF3E79">
        <w:t>pada</w:t>
      </w:r>
      <w:r w:rsidRPr="00580702">
        <w:t xml:space="preserve"> output</w:t>
      </w:r>
      <w:r w:rsidR="00BF3E79">
        <w:t xml:space="preserve"> PLC</w:t>
      </w:r>
      <w:r w:rsidRPr="00580702">
        <w:t>. Hal ini memungkinkan PLC mengendalikan proses mekanis seperti pengoperasian mesin. Insinyur juga dapat menghubungkan Beberapa bagian sistem dengan memprogram PLC untuk mengirim sinyal keluarannya ke PLC lain dalam satu rantai.</w:t>
      </w:r>
    </w:p>
    <w:p w:rsidRPr="00A215CE" w:rsidR="005A591F" w:rsidP="005B4D25" w:rsidRDefault="00A215CE" w14:paraId="305CD231" w14:textId="761EFE6F">
      <w:pPr>
        <w:pStyle w:val="Heading2"/>
      </w:pPr>
      <w:bookmarkStart w:name="_Toc134131857" w:id="15"/>
      <w:bookmarkStart w:name="_Toc134174837" w:id="16"/>
      <w:bookmarkStart w:name="_Toc134553655" w:id="17"/>
      <w:r w:rsidRPr="00A215CE">
        <w:t xml:space="preserve">1.3 </w:t>
      </w:r>
      <w:r w:rsidRPr="00A215CE" w:rsidR="00755CBB">
        <w:t>Komponen Penyusun Programmable Logic Controller</w:t>
      </w:r>
      <w:bookmarkEnd w:id="15"/>
      <w:bookmarkEnd w:id="16"/>
      <w:bookmarkEnd w:id="17"/>
      <w:r w:rsidRPr="00A215CE" w:rsidR="00755337">
        <w:t xml:space="preserve"> </w:t>
      </w:r>
    </w:p>
    <w:p w:rsidR="005A591F" w:rsidP="005B4D25" w:rsidRDefault="005A591F" w14:paraId="394F617E" w14:textId="74E153E1">
      <w:pPr>
        <w:jc w:val="center"/>
      </w:pPr>
      <w:r>
        <w:rPr>
          <w:noProof/>
        </w:rPr>
        <w:drawing>
          <wp:inline distT="0" distB="0" distL="0" distR="0" wp14:anchorId="07B87AE7" wp14:editId="45F5D820">
            <wp:extent cx="2903220" cy="1691484"/>
            <wp:effectExtent l="0" t="0" r="0" b="4445"/>
            <wp:docPr id="1665482154" name="Picture 1665482154" descr="A diagram of a compute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482154"/>
                    <pic:cNvPicPr/>
                  </pic:nvPicPr>
                  <pic:blipFill>
                    <a:blip r:embed="rId14">
                      <a:extLst>
                        <a:ext uri="{28A0092B-C50C-407E-A947-70E740481C1C}">
                          <a14:useLocalDpi xmlns:a14="http://schemas.microsoft.com/office/drawing/2010/main" val="0"/>
                        </a:ext>
                      </a:extLst>
                    </a:blip>
                    <a:stretch>
                      <a:fillRect/>
                    </a:stretch>
                  </pic:blipFill>
                  <pic:spPr>
                    <a:xfrm>
                      <a:off x="0" y="0"/>
                      <a:ext cx="2903220" cy="1691484"/>
                    </a:xfrm>
                    <a:prstGeom prst="rect">
                      <a:avLst/>
                    </a:prstGeom>
                  </pic:spPr>
                </pic:pic>
              </a:graphicData>
            </a:graphic>
          </wp:inline>
        </w:drawing>
      </w:r>
    </w:p>
    <w:p w:rsidRPr="00A27A52" w:rsidR="00A27A52" w:rsidP="005B4D25" w:rsidRDefault="00A27A52" w14:paraId="3AA38B66" w14:textId="6E5431A0">
      <w:pPr>
        <w:jc w:val="center"/>
      </w:pPr>
      <w:r w:rsidRPr="00481D76">
        <w:rPr>
          <w:b/>
          <w:bCs/>
        </w:rPr>
        <w:t>Gambar XX</w:t>
      </w:r>
      <w:r w:rsidR="00481D76">
        <w:t>.</w:t>
      </w:r>
      <w:r w:rsidR="008B37C4">
        <w:t xml:space="preserve"> </w:t>
      </w:r>
      <w:r w:rsidR="00481D76">
        <w:t>Bagian PLC</w:t>
      </w:r>
    </w:p>
    <w:p w:rsidR="005A591F" w:rsidP="005B4D25" w:rsidRDefault="00DA7A9F" w14:paraId="6881CCCE" w14:textId="50DDA319">
      <w:pPr>
        <w:ind w:firstLine="720"/>
      </w:pPr>
      <w:r w:rsidRPr="00A27A52">
        <w:lastRenderedPageBreak/>
        <w:t xml:space="preserve">Secara umum </w:t>
      </w:r>
      <w:r w:rsidRPr="00A27A52" w:rsidR="004918E8">
        <w:t>PLC memiliki beberapa bagian seperti pada gambar XX</w:t>
      </w:r>
      <w:r w:rsidRPr="00A27A52" w:rsidR="00AB049F">
        <w:t>.</w:t>
      </w:r>
      <w:r w:rsidRPr="00A27A52">
        <w:t xml:space="preserve"> yakni</w:t>
      </w:r>
      <w:r w:rsidRPr="00A27A52" w:rsidR="00921B5F">
        <w:t xml:space="preserve"> </w:t>
      </w:r>
      <w:r w:rsidRPr="00A27A52">
        <w:rPr>
          <w:i/>
          <w:iCs/>
        </w:rPr>
        <w:t>central processing unit</w:t>
      </w:r>
      <w:r w:rsidRPr="00A27A52">
        <w:t xml:space="preserve"> (CPU), </w:t>
      </w:r>
      <w:r w:rsidRPr="00A27A52" w:rsidR="00E60C18">
        <w:t xml:space="preserve">modul input dan output </w:t>
      </w:r>
      <w:r w:rsidRPr="00A27A52" w:rsidR="00A27A52">
        <w:t>(I/O), power supply, dan software programming</w:t>
      </w:r>
      <w:r w:rsidR="00B31CA8">
        <w:t>.</w:t>
      </w:r>
      <w:r w:rsidR="005A1BBD">
        <w:t xml:space="preserve"> PLC memiliki 2 jenis yakni modular dan compact</w:t>
      </w:r>
      <w:r w:rsidR="002822FB">
        <w:t xml:space="preserve">. PLC modular </w:t>
      </w:r>
      <w:r w:rsidR="00CA39EA">
        <w:t>memiliki jumlah I/O dan modul tambahan yang bisa disesuaikan. Sedangkan pada PLC Compact</w:t>
      </w:r>
      <w:r w:rsidR="00A215CE">
        <w:t xml:space="preserve"> memiliki jumlah I/O yang </w:t>
      </w:r>
      <w:r w:rsidR="003955B3">
        <w:t>tetap</w:t>
      </w:r>
    </w:p>
    <w:p w:rsidR="00B0142A" w:rsidP="005B4D25" w:rsidRDefault="00B0142A" w14:paraId="4C2F1602" w14:textId="06B4DACE">
      <w:pPr>
        <w:jc w:val="center"/>
      </w:pPr>
      <w:r w:rsidRPr="00B0142A">
        <w:rPr>
          <w:noProof/>
        </w:rPr>
        <w:drawing>
          <wp:inline distT="0" distB="0" distL="0" distR="0" wp14:anchorId="013B6BD2" wp14:editId="5FA414CE">
            <wp:extent cx="2156647" cy="944962"/>
            <wp:effectExtent l="0" t="0" r="0" b="7620"/>
            <wp:docPr id="442409334" name="Picture 442409334" descr="A picture containing machine, serv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9334" name="Picture 1" descr="A picture containing machine, server, computer&#10;&#10;Description automatically generated"/>
                    <pic:cNvPicPr/>
                  </pic:nvPicPr>
                  <pic:blipFill>
                    <a:blip r:embed="rId15"/>
                    <a:stretch>
                      <a:fillRect/>
                    </a:stretch>
                  </pic:blipFill>
                  <pic:spPr>
                    <a:xfrm>
                      <a:off x="0" y="0"/>
                      <a:ext cx="2156647" cy="944962"/>
                    </a:xfrm>
                    <a:prstGeom prst="rect">
                      <a:avLst/>
                    </a:prstGeom>
                  </pic:spPr>
                </pic:pic>
              </a:graphicData>
            </a:graphic>
          </wp:inline>
        </w:drawing>
      </w:r>
      <w:r w:rsidRPr="008E7060" w:rsidR="008E7060">
        <w:rPr>
          <w:noProof/>
        </w:rPr>
        <w:drawing>
          <wp:inline distT="0" distB="0" distL="0" distR="0" wp14:anchorId="633ACEBA" wp14:editId="1AFF1FEB">
            <wp:extent cx="1508760" cy="982980"/>
            <wp:effectExtent l="0" t="0" r="0" b="7620"/>
            <wp:docPr id="1025865305" name="Picture 1025865305"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5305" name="Picture 1" descr="A close-up of a machine&#10;&#10;Description automatically generated with low confidence"/>
                    <pic:cNvPicPr/>
                  </pic:nvPicPr>
                  <pic:blipFill rotWithShape="1">
                    <a:blip r:embed="rId16"/>
                    <a:srcRect t="1" r="7042" b="61946"/>
                    <a:stretch/>
                  </pic:blipFill>
                  <pic:spPr bwMode="auto">
                    <a:xfrm>
                      <a:off x="0" y="0"/>
                      <a:ext cx="1508891" cy="983065"/>
                    </a:xfrm>
                    <a:prstGeom prst="rect">
                      <a:avLst/>
                    </a:prstGeom>
                    <a:ln>
                      <a:noFill/>
                    </a:ln>
                    <a:extLst>
                      <a:ext uri="{53640926-AAD7-44D8-BBD7-CCE9431645EC}">
                        <a14:shadowObscured xmlns:a14="http://schemas.microsoft.com/office/drawing/2010/main"/>
                      </a:ext>
                    </a:extLst>
                  </pic:spPr>
                </pic:pic>
              </a:graphicData>
            </a:graphic>
          </wp:inline>
        </w:drawing>
      </w:r>
    </w:p>
    <w:p w:rsidR="00172A6B" w:rsidP="005B4D25" w:rsidRDefault="00172A6B" w14:paraId="2B217E1F" w14:textId="7A424F14">
      <w:pPr>
        <w:jc w:val="center"/>
      </w:pPr>
      <w:r w:rsidRPr="00481D76">
        <w:rPr>
          <w:b/>
          <w:bCs/>
        </w:rPr>
        <w:t>Gambar XX.</w:t>
      </w:r>
      <w:r>
        <w:t xml:space="preserve"> PLC Modular dan Compact</w:t>
      </w:r>
    </w:p>
    <w:p w:rsidR="00435F06" w:rsidP="00435F06" w:rsidRDefault="009F0638" w14:paraId="3DCE11E3" w14:textId="574FE12D">
      <w:r w:rsidRPr="00D42EFB">
        <w:rPr>
          <w:lang w:val="pt-BR"/>
        </w:rPr>
        <w:t xml:space="preserve">Pada PLC modular dapat ditambahkan modul </w:t>
      </w:r>
      <w:r w:rsidRPr="00D42EFB" w:rsidR="004D2613">
        <w:rPr>
          <w:lang w:val="pt-BR"/>
        </w:rPr>
        <w:t xml:space="preserve">tambahan seperti modul I/O, modul komunikasi, dll. </w:t>
      </w:r>
      <w:r w:rsidR="004D2613">
        <w:t xml:space="preserve">PLC modular memiliki </w:t>
      </w:r>
      <w:r w:rsidR="00133F09">
        <w:t>kelebihan dalam segi skalabilitas</w:t>
      </w:r>
      <w:r w:rsidR="00174DA1">
        <w:t xml:space="preserve"> </w:t>
      </w:r>
      <w:r w:rsidR="00244F41">
        <w:t>dibandingkan dengan PLC compact.</w:t>
      </w:r>
    </w:p>
    <w:p w:rsidR="00383EC0" w:rsidP="009214B7" w:rsidRDefault="00383EC0" w14:paraId="5B37CC9D" w14:textId="4F3D6229">
      <w:pPr>
        <w:jc w:val="right"/>
      </w:pPr>
      <w:r w:rsidRPr="00383EC0">
        <w:rPr>
          <w:noProof/>
        </w:rPr>
        <w:drawing>
          <wp:inline distT="0" distB="0" distL="0" distR="0" wp14:anchorId="187B1907" wp14:editId="40620249">
            <wp:extent cx="2301439" cy="2385267"/>
            <wp:effectExtent l="0" t="0" r="3810" b="0"/>
            <wp:docPr id="1711604883" name="Picture 171160488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4883" name="Picture 1" descr="A picture containing text, screenshot, diagram, rectangle&#10;&#10;Description automatically generated"/>
                    <pic:cNvPicPr/>
                  </pic:nvPicPr>
                  <pic:blipFill>
                    <a:blip r:embed="rId17"/>
                    <a:stretch>
                      <a:fillRect/>
                    </a:stretch>
                  </pic:blipFill>
                  <pic:spPr>
                    <a:xfrm>
                      <a:off x="0" y="0"/>
                      <a:ext cx="2301439" cy="2385267"/>
                    </a:xfrm>
                    <a:prstGeom prst="rect">
                      <a:avLst/>
                    </a:prstGeom>
                  </pic:spPr>
                </pic:pic>
              </a:graphicData>
            </a:graphic>
          </wp:inline>
        </w:drawing>
      </w:r>
      <w:r w:rsidRPr="00B505D0" w:rsidR="00B505D0">
        <w:rPr>
          <w:noProof/>
        </w:rPr>
        <w:drawing>
          <wp:inline distT="0" distB="0" distL="0" distR="0" wp14:anchorId="00EBA926" wp14:editId="002EB475">
            <wp:extent cx="2697480" cy="2262012"/>
            <wp:effectExtent l="0" t="0" r="7620" b="5080"/>
            <wp:docPr id="2092478407" name="Picture 20924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407" name=""/>
                    <pic:cNvPicPr/>
                  </pic:nvPicPr>
                  <pic:blipFill>
                    <a:blip r:embed="rId18"/>
                    <a:stretch>
                      <a:fillRect/>
                    </a:stretch>
                  </pic:blipFill>
                  <pic:spPr>
                    <a:xfrm>
                      <a:off x="0" y="0"/>
                      <a:ext cx="2707636" cy="2270529"/>
                    </a:xfrm>
                    <a:prstGeom prst="rect">
                      <a:avLst/>
                    </a:prstGeom>
                  </pic:spPr>
                </pic:pic>
              </a:graphicData>
            </a:graphic>
          </wp:inline>
        </w:drawing>
      </w:r>
    </w:p>
    <w:p w:rsidR="00244F41" w:rsidP="00244F41" w:rsidRDefault="00244F41" w14:paraId="072EB677" w14:textId="7A4C3A4D">
      <w:pPr>
        <w:jc w:val="center"/>
      </w:pPr>
      <w:r w:rsidRPr="00481D76">
        <w:rPr>
          <w:b/>
          <w:bCs/>
        </w:rPr>
        <w:t>Gambar XX.</w:t>
      </w:r>
      <w:r>
        <w:t xml:space="preserve"> Bagian pada PLC modular</w:t>
      </w:r>
    </w:p>
    <w:p w:rsidR="00172A6B" w:rsidP="005B4D25" w:rsidRDefault="009F48CE" w14:paraId="7FC013FF" w14:textId="3E5CDD46">
      <w:pPr>
        <w:pStyle w:val="Heading3"/>
      </w:pPr>
      <w:bookmarkStart w:name="_Toc134174838" w:id="18"/>
      <w:bookmarkStart w:name="_Toc134553656" w:id="19"/>
      <w:r>
        <w:t xml:space="preserve">1.3.1 </w:t>
      </w:r>
      <w:r w:rsidRPr="009F48CE" w:rsidR="00765EF9">
        <w:t>Perangkat Keras</w:t>
      </w:r>
      <w:bookmarkEnd w:id="18"/>
      <w:bookmarkEnd w:id="19"/>
    </w:p>
    <w:p w:rsidR="005B4D25" w:rsidP="0020627D" w:rsidRDefault="00B67102" w14:paraId="0AB68DF8" w14:textId="77777777">
      <w:pPr>
        <w:pStyle w:val="ListParagraph"/>
        <w:numPr>
          <w:ilvl w:val="0"/>
          <w:numId w:val="3"/>
        </w:numPr>
        <w:ind w:left="567"/>
      </w:pPr>
      <w:r w:rsidRPr="00481D76">
        <w:t>Power Supply</w:t>
      </w:r>
    </w:p>
    <w:p w:rsidR="005F6042" w:rsidP="005F6042" w:rsidRDefault="005F6042" w14:paraId="2498F5AE" w14:textId="5F45B64E">
      <w:pPr>
        <w:pStyle w:val="ListParagraph"/>
        <w:ind w:left="567"/>
        <w:jc w:val="center"/>
      </w:pPr>
      <w:r w:rsidRPr="005F6042">
        <w:rPr>
          <w:noProof/>
        </w:rPr>
        <w:drawing>
          <wp:inline distT="0" distB="0" distL="0" distR="0" wp14:anchorId="106FB285" wp14:editId="63F8E875">
            <wp:extent cx="3398815" cy="2392887"/>
            <wp:effectExtent l="0" t="0" r="0" b="7620"/>
            <wp:docPr id="812947145" name="Picture 812947145"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7145" name="Picture 1" descr="A close-up of a machine&#10;&#10;Description automatically generated with low confidence"/>
                    <pic:cNvPicPr/>
                  </pic:nvPicPr>
                  <pic:blipFill>
                    <a:blip r:embed="rId19"/>
                    <a:stretch>
                      <a:fillRect/>
                    </a:stretch>
                  </pic:blipFill>
                  <pic:spPr>
                    <a:xfrm>
                      <a:off x="0" y="0"/>
                      <a:ext cx="3398815" cy="2392887"/>
                    </a:xfrm>
                    <a:prstGeom prst="rect">
                      <a:avLst/>
                    </a:prstGeom>
                  </pic:spPr>
                </pic:pic>
              </a:graphicData>
            </a:graphic>
          </wp:inline>
        </w:drawing>
      </w:r>
    </w:p>
    <w:p w:rsidR="005F6042" w:rsidP="005F6042" w:rsidRDefault="005F6042" w14:paraId="14240F91" w14:textId="2EDFD852">
      <w:pPr>
        <w:jc w:val="center"/>
      </w:pPr>
      <w:r w:rsidRPr="00481D76">
        <w:rPr>
          <w:b/>
          <w:bCs/>
        </w:rPr>
        <w:t>Gambar XX.</w:t>
      </w:r>
      <w:r>
        <w:t xml:space="preserve"> Power Supply Pada PLC</w:t>
      </w:r>
    </w:p>
    <w:p w:rsidRPr="005B4D25" w:rsidR="0008715C" w:rsidP="0020627D" w:rsidRDefault="00C654FF" w14:paraId="24603048" w14:textId="7867481E">
      <w:pPr>
        <w:pStyle w:val="ListParagraph"/>
        <w:ind w:left="567"/>
      </w:pPr>
      <w:r w:rsidRPr="00D60720">
        <w:t xml:space="preserve">Layaknya perangkat elektronik lainnnya, PLC membutuhkan tenaga listrik untuk dapat berfungsi. </w:t>
      </w:r>
      <w:r w:rsidRPr="00D60720" w:rsidR="007A2F6D">
        <w:t>Tenaga listrik</w:t>
      </w:r>
      <w:r w:rsidR="007A2F6D">
        <w:t xml:space="preserve"> AC </w:t>
      </w:r>
      <w:r w:rsidR="00EE72EA">
        <w:t xml:space="preserve">yang </w:t>
      </w:r>
      <w:r w:rsidR="007A2F6D">
        <w:t>dihubungkan pada power supply</w:t>
      </w:r>
      <w:r w:rsidR="00EE72EA">
        <w:t xml:space="preserve"> selanjutnya diubah </w:t>
      </w:r>
      <w:r w:rsidR="00D00979">
        <w:lastRenderedPageBreak/>
        <w:t>menjadi DC dan didistribusikan pada komponen-komponen PLC lainnya.</w:t>
      </w:r>
      <w:r w:rsidR="009E4633">
        <w:t xml:space="preserve"> Power supply hanya </w:t>
      </w:r>
      <w:r w:rsidR="00D83A1F">
        <w:t>menyediakan tenaga listrik bagi PLC saja, tidak pada perangkat-perangkat input/output yang terhubung pada PLC.</w:t>
      </w:r>
    </w:p>
    <w:p w:rsidR="005B4D25" w:rsidP="0020627D" w:rsidRDefault="00B67102" w14:paraId="2757AAF8" w14:textId="2A2DDAF8">
      <w:pPr>
        <w:pStyle w:val="ListParagraph"/>
        <w:numPr>
          <w:ilvl w:val="0"/>
          <w:numId w:val="3"/>
        </w:numPr>
        <w:ind w:left="567"/>
      </w:pPr>
      <w:r w:rsidRPr="00481D76">
        <w:t>Modul Input/Output</w:t>
      </w:r>
    </w:p>
    <w:p w:rsidR="003D0BA3" w:rsidP="003D0BA3" w:rsidRDefault="003D0BA3" w14:paraId="695E5C8F" w14:textId="0E0D7C7B">
      <w:pPr>
        <w:pStyle w:val="ListParagraph"/>
        <w:ind w:left="567"/>
        <w:jc w:val="center"/>
      </w:pPr>
      <w:r w:rsidRPr="003D0BA3">
        <w:rPr>
          <w:noProof/>
        </w:rPr>
        <w:drawing>
          <wp:inline distT="0" distB="0" distL="0" distR="0" wp14:anchorId="366D3A60" wp14:editId="5A22B2F9">
            <wp:extent cx="2186940" cy="2763196"/>
            <wp:effectExtent l="0" t="0" r="3810" b="0"/>
            <wp:docPr id="320266684" name="Picture 32026668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6684" name="Picture 1" descr="A picture containing LEGO, toy&#10;&#10;Description automatically generated"/>
                    <pic:cNvPicPr/>
                  </pic:nvPicPr>
                  <pic:blipFill>
                    <a:blip r:embed="rId20"/>
                    <a:stretch>
                      <a:fillRect/>
                    </a:stretch>
                  </pic:blipFill>
                  <pic:spPr>
                    <a:xfrm>
                      <a:off x="0" y="0"/>
                      <a:ext cx="2191662" cy="2769163"/>
                    </a:xfrm>
                    <a:prstGeom prst="rect">
                      <a:avLst/>
                    </a:prstGeom>
                  </pic:spPr>
                </pic:pic>
              </a:graphicData>
            </a:graphic>
          </wp:inline>
        </w:drawing>
      </w:r>
    </w:p>
    <w:p w:rsidRPr="00D42EFB" w:rsidR="003D0BA3" w:rsidP="003D0BA3" w:rsidRDefault="003D0BA3" w14:paraId="15F9AB1B" w14:textId="1513A156">
      <w:pPr>
        <w:jc w:val="center"/>
        <w:rPr>
          <w:lang w:val="pt-BR"/>
        </w:rPr>
      </w:pPr>
      <w:r w:rsidRPr="00D42EFB">
        <w:rPr>
          <w:b/>
          <w:bCs/>
          <w:lang w:val="pt-BR"/>
        </w:rPr>
        <w:t xml:space="preserve">Gambar XX. </w:t>
      </w:r>
      <w:r w:rsidRPr="00D42EFB">
        <w:rPr>
          <w:lang w:val="pt-BR"/>
        </w:rPr>
        <w:t>Modul I/O PLC</w:t>
      </w:r>
    </w:p>
    <w:p w:rsidRPr="00980EBF" w:rsidR="00980EBF" w:rsidP="0020627D" w:rsidRDefault="00980EBF" w14:paraId="02490873" w14:textId="5EC60685">
      <w:pPr>
        <w:pStyle w:val="ListParagraph"/>
        <w:ind w:left="567"/>
      </w:pPr>
      <w:r>
        <w:t xml:space="preserve">Modul </w:t>
      </w:r>
      <w:r w:rsidR="006F29FB">
        <w:t xml:space="preserve">input/output terdiri atas port-port penghubung </w:t>
      </w:r>
      <w:r w:rsidR="00937E72">
        <w:t xml:space="preserve">PLC dengan perangkat input, seperti saklar, encoder, dan lain sebagainya serta pada output, seperti relay, lampu, </w:t>
      </w:r>
      <w:r w:rsidR="00EE72EA">
        <w:t>katup, dan lain sebagainya.</w:t>
      </w:r>
    </w:p>
    <w:p w:rsidR="005B4D25" w:rsidP="0020627D" w:rsidRDefault="00954FE4" w14:paraId="064728EE" w14:textId="3184F791">
      <w:pPr>
        <w:pStyle w:val="ListParagraph"/>
        <w:numPr>
          <w:ilvl w:val="0"/>
          <w:numId w:val="3"/>
        </w:numPr>
        <w:ind w:left="567"/>
      </w:pPr>
      <w:r w:rsidRPr="00481D76">
        <w:t>Prosesor</w:t>
      </w:r>
    </w:p>
    <w:p w:rsidR="00585EFF" w:rsidP="00AF3001" w:rsidRDefault="00AF3001" w14:paraId="24E73853" w14:textId="215B676E">
      <w:pPr>
        <w:pStyle w:val="ListParagraph"/>
        <w:ind w:left="567"/>
        <w:jc w:val="center"/>
      </w:pPr>
      <w:r w:rsidRPr="00AF3001">
        <w:rPr>
          <w:noProof/>
        </w:rPr>
        <w:drawing>
          <wp:inline distT="0" distB="0" distL="0" distR="0" wp14:anchorId="4A9BA646" wp14:editId="6F483FD2">
            <wp:extent cx="3200677" cy="2263336"/>
            <wp:effectExtent l="0" t="0" r="0" b="3810"/>
            <wp:docPr id="1500473061" name="Picture 1500473061" descr="A picture containing machine, electronics, electron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3061" name="Picture 1" descr="A picture containing machine, electronics, electronic&#10;&#10;Description automatically generated"/>
                    <pic:cNvPicPr/>
                  </pic:nvPicPr>
                  <pic:blipFill>
                    <a:blip r:embed="rId21"/>
                    <a:stretch>
                      <a:fillRect/>
                    </a:stretch>
                  </pic:blipFill>
                  <pic:spPr>
                    <a:xfrm>
                      <a:off x="0" y="0"/>
                      <a:ext cx="3200677" cy="2263336"/>
                    </a:xfrm>
                    <a:prstGeom prst="rect">
                      <a:avLst/>
                    </a:prstGeom>
                  </pic:spPr>
                </pic:pic>
              </a:graphicData>
            </a:graphic>
          </wp:inline>
        </w:drawing>
      </w:r>
    </w:p>
    <w:p w:rsidR="003D0BA3" w:rsidP="003D0BA3" w:rsidRDefault="003D0BA3" w14:paraId="749965BA" w14:textId="581EC12A">
      <w:pPr>
        <w:jc w:val="center"/>
      </w:pPr>
      <w:r w:rsidRPr="00481D76">
        <w:rPr>
          <w:b/>
          <w:bCs/>
        </w:rPr>
        <w:t>Gambar XX.</w:t>
      </w:r>
      <w:r>
        <w:t xml:space="preserve"> Prosesor Pada PLC</w:t>
      </w:r>
    </w:p>
    <w:p w:rsidRPr="003F38D9" w:rsidR="003F38D9" w:rsidP="0020627D" w:rsidRDefault="003F38D9" w14:paraId="19836B3F" w14:textId="65F88BF6">
      <w:pPr>
        <w:pStyle w:val="ListParagraph"/>
        <w:ind w:left="567"/>
      </w:pPr>
      <w:r w:rsidRPr="003F38D9">
        <w:t>Prosesor terdiri dari CPU (central processing unit) dan</w:t>
      </w:r>
      <w:r>
        <w:t xml:space="preserve"> juga</w:t>
      </w:r>
      <w:r w:rsidRPr="003F38D9">
        <w:t xml:space="preserve"> memori.</w:t>
      </w:r>
      <w:r>
        <w:t xml:space="preserve"> P</w:t>
      </w:r>
      <w:r w:rsidRPr="003F38D9">
        <w:t xml:space="preserve">rosesor membuat keputusan yang diperlukan </w:t>
      </w:r>
      <w:r>
        <w:t xml:space="preserve">berdasarkan input </w:t>
      </w:r>
      <w:r w:rsidRPr="003F38D9">
        <w:t>untuk mengamati dan mengoperasikan perangkat lapangan yang terhubung</w:t>
      </w:r>
      <w:r w:rsidR="000821EE">
        <w:t xml:space="preserve"> pada </w:t>
      </w:r>
      <w:r w:rsidRPr="003F38D9">
        <w:t>Output.</w:t>
      </w:r>
      <w:r w:rsidR="000821EE">
        <w:t xml:space="preserve"> </w:t>
      </w:r>
      <w:r w:rsidRPr="003F38D9">
        <w:t>Keputusan didasarkan pada program yang dibuat pengguna yang disimpan dalam memori.</w:t>
      </w:r>
      <w:r w:rsidR="000821EE">
        <w:t xml:space="preserve"> </w:t>
      </w:r>
      <w:r w:rsidRPr="003F38D9">
        <w:t xml:space="preserve">Memori juga menyimpan data kondisi semua perangkat </w:t>
      </w:r>
      <w:r w:rsidR="00D769C8">
        <w:t xml:space="preserve">input serta perintah kontrol apa yang </w:t>
      </w:r>
      <w:r w:rsidR="00EB0D47">
        <w:t>harus di</w:t>
      </w:r>
      <w:r w:rsidR="007F0ABD">
        <w:t>lakukan perangkat output.</w:t>
      </w:r>
    </w:p>
    <w:p w:rsidR="005B4D25" w:rsidP="0020627D" w:rsidRDefault="00F2379A" w14:paraId="1C293C2A" w14:textId="3DD1EC74">
      <w:pPr>
        <w:pStyle w:val="ListParagraph"/>
        <w:numPr>
          <w:ilvl w:val="0"/>
          <w:numId w:val="3"/>
        </w:numPr>
        <w:ind w:left="567"/>
      </w:pPr>
      <w:r w:rsidRPr="00481D76">
        <w:t>Programming Device</w:t>
      </w:r>
    </w:p>
    <w:p w:rsidR="00585EFF" w:rsidP="00585EFF" w:rsidRDefault="00585EFF" w14:paraId="29214A33" w14:textId="537B6522">
      <w:pPr>
        <w:pStyle w:val="ListParagraph"/>
        <w:ind w:left="567"/>
        <w:jc w:val="center"/>
      </w:pPr>
      <w:r w:rsidRPr="00585EFF">
        <w:rPr>
          <w:noProof/>
        </w:rPr>
        <w:lastRenderedPageBreak/>
        <w:drawing>
          <wp:inline distT="0" distB="0" distL="0" distR="0" wp14:anchorId="3FE3B420" wp14:editId="29834601">
            <wp:extent cx="4152900" cy="3050971"/>
            <wp:effectExtent l="0" t="0" r="0" b="0"/>
            <wp:docPr id="192937337" name="Picture 192937337"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337" name="Picture 1" descr="A picture containing text, screenshot, software, web page&#10;&#10;Description automatically generated"/>
                    <pic:cNvPicPr/>
                  </pic:nvPicPr>
                  <pic:blipFill>
                    <a:blip r:embed="rId22"/>
                    <a:stretch>
                      <a:fillRect/>
                    </a:stretch>
                  </pic:blipFill>
                  <pic:spPr>
                    <a:xfrm>
                      <a:off x="0" y="0"/>
                      <a:ext cx="4161922" cy="3057599"/>
                    </a:xfrm>
                    <a:prstGeom prst="rect">
                      <a:avLst/>
                    </a:prstGeom>
                  </pic:spPr>
                </pic:pic>
              </a:graphicData>
            </a:graphic>
          </wp:inline>
        </w:drawing>
      </w:r>
    </w:p>
    <w:p w:rsidR="003D0BA3" w:rsidP="003D0BA3" w:rsidRDefault="003D0BA3" w14:paraId="440BA266" w14:textId="7887CE98">
      <w:pPr>
        <w:jc w:val="center"/>
      </w:pPr>
      <w:r w:rsidRPr="00481D76">
        <w:rPr>
          <w:b/>
          <w:bCs/>
        </w:rPr>
        <w:t>Gambar XX.</w:t>
      </w:r>
      <w:r>
        <w:t xml:space="preserve"> Software Programming PLC</w:t>
      </w:r>
    </w:p>
    <w:p w:rsidRPr="005B4D25" w:rsidR="00B75D66" w:rsidP="0020627D" w:rsidRDefault="00B75D66" w14:paraId="3D1DE0DC" w14:textId="69E3D6C6">
      <w:pPr>
        <w:pStyle w:val="ListParagraph"/>
        <w:ind w:left="567"/>
      </w:pPr>
      <w:r>
        <w:t>Perangkat p</w:t>
      </w:r>
      <w:r w:rsidRPr="00B75D66">
        <w:t>emrograman dalam aplikasi industri saat ini biasanya berupa laptop atau komputer desktop yang memfasilitasi pembuatan program pengambilan keputusan yang ditujukan untuk PLC</w:t>
      </w:r>
      <w:r w:rsidR="006804E1">
        <w:t xml:space="preserve"> menggunakan perangkat lunak tertentu.</w:t>
      </w:r>
    </w:p>
    <w:p w:rsidRPr="008203D6" w:rsidR="00765EF9" w:rsidP="005B4D25" w:rsidRDefault="008203D6" w14:paraId="37ED6ADD" w14:textId="7DC9C6EA">
      <w:pPr>
        <w:pStyle w:val="Heading3"/>
      </w:pPr>
      <w:bookmarkStart w:name="_Toc134174839" w:id="20"/>
      <w:bookmarkStart w:name="_Toc134553657" w:id="21"/>
      <w:r>
        <w:t xml:space="preserve">1.3.2 </w:t>
      </w:r>
      <w:r w:rsidRPr="008203D6" w:rsidR="00765EF9">
        <w:t>Perangkat Lunak</w:t>
      </w:r>
      <w:r w:rsidRPr="008203D6" w:rsidR="008E540D">
        <w:t>: GMWIN</w:t>
      </w:r>
      <w:bookmarkEnd w:id="20"/>
      <w:bookmarkEnd w:id="21"/>
    </w:p>
    <w:p w:rsidRPr="00BA7613" w:rsidR="00BA7613" w:rsidP="00BA7613" w:rsidRDefault="00BA7613" w14:paraId="01C6EE70" w14:textId="51521209">
      <w:pPr>
        <w:jc w:val="center"/>
      </w:pPr>
      <w:r w:rsidRPr="00BA7613">
        <w:rPr>
          <w:noProof/>
        </w:rPr>
        <w:drawing>
          <wp:inline distT="0" distB="0" distL="0" distR="0" wp14:anchorId="548ACFD7" wp14:editId="6C544C83">
            <wp:extent cx="5410669" cy="1714649"/>
            <wp:effectExtent l="0" t="0" r="0" b="0"/>
            <wp:docPr id="1369632818" name="Picture 13696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818" name=""/>
                    <pic:cNvPicPr/>
                  </pic:nvPicPr>
                  <pic:blipFill>
                    <a:blip r:embed="rId23"/>
                    <a:stretch>
                      <a:fillRect/>
                    </a:stretch>
                  </pic:blipFill>
                  <pic:spPr>
                    <a:xfrm>
                      <a:off x="0" y="0"/>
                      <a:ext cx="5410669" cy="1714649"/>
                    </a:xfrm>
                    <a:prstGeom prst="rect">
                      <a:avLst/>
                    </a:prstGeom>
                  </pic:spPr>
                </pic:pic>
              </a:graphicData>
            </a:graphic>
          </wp:inline>
        </w:drawing>
      </w:r>
    </w:p>
    <w:p w:rsidR="0037468D" w:rsidP="0037468D" w:rsidRDefault="0037468D" w14:paraId="1759C93A" w14:textId="77777777">
      <w:pPr>
        <w:jc w:val="center"/>
      </w:pPr>
      <w:r w:rsidRPr="00481D76">
        <w:rPr>
          <w:b/>
          <w:bCs/>
        </w:rPr>
        <w:t>Gambar XX.</w:t>
      </w:r>
      <w:r>
        <w:t xml:space="preserve"> Software Programming PLC</w:t>
      </w:r>
    </w:p>
    <w:p w:rsidR="00051366" w:rsidP="005B4D25" w:rsidRDefault="00F44E4D" w14:paraId="4311A583" w14:textId="0F6EFDA8">
      <w:r>
        <w:t xml:space="preserve">PLC </w:t>
      </w:r>
      <w:r w:rsidR="005029E0">
        <w:t>ini</w:t>
      </w:r>
      <w:r w:rsidR="00724F11">
        <w:t xml:space="preserve"> menggunakan</w:t>
      </w:r>
      <w:r w:rsidR="005029E0">
        <w:t xml:space="preserve"> GMWIN </w:t>
      </w:r>
      <w:r w:rsidR="00724F11">
        <w:t>sebagai</w:t>
      </w:r>
      <w:r w:rsidR="005029E0">
        <w:t xml:space="preserve"> perangkat lunak</w:t>
      </w:r>
      <w:r w:rsidR="00724F11">
        <w:t xml:space="preserve">. </w:t>
      </w:r>
      <w:r w:rsidR="00A93CE9">
        <w:t>GMWIN digunakan untuk menulis program serta untuk melakukan proses debug</w:t>
      </w:r>
      <w:r w:rsidR="008352A4">
        <w:t xml:space="preserve"> pada semua PLC berjenis GLOFA PLC.</w:t>
      </w:r>
      <w:r w:rsidR="00E479C1">
        <w:t xml:space="preserve"> </w:t>
      </w:r>
      <w:r w:rsidRPr="00F80D37" w:rsidR="00F80D37">
        <w:t>Bahasa standar internasional</w:t>
      </w:r>
      <w:r w:rsidR="00E479C1">
        <w:t xml:space="preserve"> yang digunakan berupa, </w:t>
      </w:r>
      <w:r w:rsidRPr="00F80D37" w:rsidR="00F80D37">
        <w:t>LD, IL, SFC</w:t>
      </w:r>
      <w:r w:rsidR="00E479C1">
        <w:t>. A</w:t>
      </w:r>
      <w:r w:rsidRPr="00F80D37" w:rsidR="00F80D37">
        <w:t>ntarmuka pengguna yang nyaman membuat pemrograman dan debug menjadi lebih sederhana dan nyaman.</w:t>
      </w:r>
      <w:r w:rsidR="00AD578C">
        <w:t xml:space="preserve"> </w:t>
      </w:r>
      <w:r w:rsidRPr="00F80D37" w:rsidR="00F80D37">
        <w:t xml:space="preserve">GMWIN mampu mengedit, men-debug beberapa program secara bersamaan dan menyediakan fungsi simulasi untuk memaksimalkan kenyamanan pengguna. </w:t>
      </w:r>
      <w:r w:rsidR="00002010">
        <w:t>Dengan GMWIN, pengguna juga</w:t>
      </w:r>
      <w:r w:rsidRPr="00F80D37" w:rsidR="00F80D37">
        <w:t xml:space="preserve"> dapat memilih bahasa </w:t>
      </w:r>
      <w:r w:rsidR="00002010">
        <w:t>pemrograman</w:t>
      </w:r>
      <w:r w:rsidR="00E479C1">
        <w:t xml:space="preserve">, yaitu </w:t>
      </w:r>
      <w:r w:rsidRPr="00F80D37" w:rsidR="00F80D37">
        <w:t>LD, SFC, IL</w:t>
      </w:r>
      <w:r w:rsidR="00E479C1">
        <w:t xml:space="preserve"> yang tergolong sederhana dibandingkan bahasa-bahasa pemrograman lainnya. </w:t>
      </w:r>
      <w:r w:rsidRPr="00F80D37" w:rsidR="00F80D37">
        <w:t xml:space="preserve">Dimungkinkan </w:t>
      </w:r>
      <w:r w:rsidR="00E479C1">
        <w:t xml:space="preserve">juga </w:t>
      </w:r>
      <w:r w:rsidRPr="00F80D37" w:rsidR="00F80D37">
        <w:t xml:space="preserve">untuk </w:t>
      </w:r>
      <w:r w:rsidR="00E479C1">
        <w:t>melakukan pemrograman</w:t>
      </w:r>
      <w:r w:rsidRPr="00F80D37" w:rsidR="00F80D37">
        <w:t xml:space="preserve"> menggunakan simbol </w:t>
      </w:r>
      <w:r w:rsidR="005175E3">
        <w:t>serta me</w:t>
      </w:r>
      <w:r w:rsidR="00624E96">
        <w:t xml:space="preserve">netapkan </w:t>
      </w:r>
      <w:r w:rsidR="00F7406E">
        <w:t xml:space="preserve">memori pada variabel program menggunakan </w:t>
      </w:r>
      <w:r w:rsidR="00F7406E">
        <w:rPr>
          <w:i/>
          <w:iCs/>
        </w:rPr>
        <w:t xml:space="preserve">user </w:t>
      </w:r>
      <w:r w:rsidRPr="00F7406E" w:rsidR="00F7406E">
        <w:t>designation</w:t>
      </w:r>
      <w:r w:rsidR="00F7406E">
        <w:t xml:space="preserve">. </w:t>
      </w:r>
      <w:r w:rsidR="00051366">
        <w:br w:type="page"/>
      </w:r>
    </w:p>
    <w:p w:rsidRPr="009F6438" w:rsidR="004E0719" w:rsidP="005B4D25" w:rsidRDefault="009F6438" w14:paraId="3AE94F32" w14:textId="597A4764">
      <w:pPr>
        <w:pStyle w:val="Heading1"/>
      </w:pPr>
      <w:bookmarkStart w:name="_Toc134174840" w:id="22"/>
      <w:bookmarkStart w:name="_Toc134553658" w:id="23"/>
      <w:r>
        <w:lastRenderedPageBreak/>
        <w:t>BAB II</w:t>
      </w:r>
      <w:r w:rsidR="00EC4B40">
        <w:t xml:space="preserve"> </w:t>
      </w:r>
      <w:r>
        <w:t>LANDASAN TEORI</w:t>
      </w:r>
      <w:bookmarkEnd w:id="22"/>
      <w:bookmarkEnd w:id="23"/>
    </w:p>
    <w:p w:rsidR="004E0719" w:rsidP="005B4D25" w:rsidRDefault="005B4D25" w14:paraId="2D94F006" w14:textId="1CAC8BBC">
      <w:pPr>
        <w:pStyle w:val="Heading2"/>
      </w:pPr>
      <w:bookmarkStart w:name="_Toc134174841" w:id="24"/>
      <w:bookmarkStart w:name="_Toc134553659" w:id="25"/>
      <w:r>
        <w:t xml:space="preserve">2.1 </w:t>
      </w:r>
      <w:r w:rsidR="004E0719">
        <w:t>Macam-</w:t>
      </w:r>
      <w:r w:rsidR="009F6438">
        <w:t>M</w:t>
      </w:r>
      <w:r w:rsidR="004E0719">
        <w:t xml:space="preserve">acam </w:t>
      </w:r>
      <w:r w:rsidR="009F6438">
        <w:t>B</w:t>
      </w:r>
      <w:r w:rsidR="004E0719">
        <w:t xml:space="preserve">ahasa </w:t>
      </w:r>
      <w:r w:rsidR="009F6438">
        <w:t>P</w:t>
      </w:r>
      <w:r w:rsidR="004E0719">
        <w:t>emrograman PLC</w:t>
      </w:r>
      <w:bookmarkEnd w:id="24"/>
      <w:bookmarkEnd w:id="25"/>
    </w:p>
    <w:p w:rsidR="00EC1371" w:rsidP="00EC1371" w:rsidRDefault="00EC1371" w14:paraId="4E975611" w14:textId="289D146A">
      <w:pPr>
        <w:jc w:val="center"/>
      </w:pPr>
      <w:r w:rsidRPr="00EC1371">
        <w:rPr>
          <w:noProof/>
        </w:rPr>
        <w:drawing>
          <wp:inline distT="0" distB="0" distL="0" distR="0" wp14:anchorId="2D24E79F" wp14:editId="55276280">
            <wp:extent cx="4709568" cy="1402202"/>
            <wp:effectExtent l="0" t="0" r="0" b="7620"/>
            <wp:docPr id="1514081141" name="Picture 1514081141" descr="A diagram of a ladder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81141" name="Picture 1" descr="A diagram of a ladder diagram&#10;&#10;Description automatically generated with low confidence"/>
                    <pic:cNvPicPr/>
                  </pic:nvPicPr>
                  <pic:blipFill>
                    <a:blip r:embed="rId24"/>
                    <a:stretch>
                      <a:fillRect/>
                    </a:stretch>
                  </pic:blipFill>
                  <pic:spPr>
                    <a:xfrm>
                      <a:off x="0" y="0"/>
                      <a:ext cx="4709568" cy="1402202"/>
                    </a:xfrm>
                    <a:prstGeom prst="rect">
                      <a:avLst/>
                    </a:prstGeom>
                  </pic:spPr>
                </pic:pic>
              </a:graphicData>
            </a:graphic>
          </wp:inline>
        </w:drawing>
      </w:r>
    </w:p>
    <w:p w:rsidRPr="00EC1371" w:rsidR="00EC1371" w:rsidP="00EC1371" w:rsidRDefault="00EC1371" w14:paraId="44D3AE09" w14:textId="58FB0CE7">
      <w:pPr>
        <w:jc w:val="center"/>
      </w:pPr>
      <w:r>
        <w:t xml:space="preserve">Gambar XX. </w:t>
      </w:r>
      <w:r w:rsidR="00901870">
        <w:t xml:space="preserve">Standar </w:t>
      </w:r>
      <w:r w:rsidR="00FC29A4">
        <w:t>IEC</w:t>
      </w:r>
      <w:r w:rsidR="00901870">
        <w:t xml:space="preserve"> 61131 untuk Bahasa Pemrograman PLC</w:t>
      </w:r>
    </w:p>
    <w:p w:rsidR="004E0719" w:rsidP="00BE518B" w:rsidRDefault="00481D76" w14:paraId="45C8EE98" w14:textId="623E1F8E">
      <w:pPr>
        <w:pStyle w:val="Heading3"/>
      </w:pPr>
      <w:bookmarkStart w:name="_Toc134553660" w:id="26"/>
      <w:r>
        <w:t xml:space="preserve">2.1.1 </w:t>
      </w:r>
      <w:r w:rsidR="004E0719">
        <w:t>Ladder Diagram (LD)</w:t>
      </w:r>
      <w:bookmarkEnd w:id="26"/>
    </w:p>
    <w:p w:rsidR="00DD67FC" w:rsidP="00DD67FC" w:rsidRDefault="00416E37" w14:paraId="7078CD13" w14:textId="012745EE">
      <w:pPr>
        <w:jc w:val="center"/>
      </w:pPr>
      <w:r w:rsidRPr="00416E37">
        <w:rPr>
          <w:noProof/>
        </w:rPr>
        <w:drawing>
          <wp:inline distT="0" distB="0" distL="0" distR="0" wp14:anchorId="5AB26A24" wp14:editId="099EC724">
            <wp:extent cx="2621507" cy="1097375"/>
            <wp:effectExtent l="0" t="0" r="7620" b="7620"/>
            <wp:docPr id="961331019" name="Picture 961331019" descr="A picture containing diagram, lin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1019" name="Picture 1" descr="A picture containing diagram, line, screenshot, font&#10;&#10;Description automatically generated"/>
                    <pic:cNvPicPr/>
                  </pic:nvPicPr>
                  <pic:blipFill>
                    <a:blip r:embed="rId25"/>
                    <a:stretch>
                      <a:fillRect/>
                    </a:stretch>
                  </pic:blipFill>
                  <pic:spPr>
                    <a:xfrm>
                      <a:off x="0" y="0"/>
                      <a:ext cx="2621507" cy="1097375"/>
                    </a:xfrm>
                    <a:prstGeom prst="rect">
                      <a:avLst/>
                    </a:prstGeom>
                  </pic:spPr>
                </pic:pic>
              </a:graphicData>
            </a:graphic>
          </wp:inline>
        </w:drawing>
      </w:r>
    </w:p>
    <w:p w:rsidRPr="00EC1371" w:rsidR="003A7447" w:rsidP="003A7447" w:rsidRDefault="003A7447" w14:paraId="78AFE15C" w14:textId="2EE91ECE">
      <w:pPr>
        <w:jc w:val="center"/>
      </w:pPr>
      <w:r>
        <w:t>Gambar XX. Ladder Diagram</w:t>
      </w:r>
    </w:p>
    <w:p w:rsidR="004E0719" w:rsidP="00BE518B" w:rsidRDefault="004E0719" w14:paraId="487623F2" w14:textId="77777777">
      <w:pPr>
        <w:pStyle w:val="ListParagraph"/>
        <w:ind w:left="0" w:firstLine="709"/>
      </w:pPr>
      <w:r>
        <w:t>PLC tentunya membutuhkan pemrograman tersendiri untuk menjalankan fungsinya dalam menyelesaikan permasalahan yang ada. Diantara berbagai macam bahasa pemrograman yang ada, Ladder Diagram adalah Bahasa yang paling sering digunakan. Ladder diagram atau sering dikenal dengan ladder logic merupakan Bahasa pemrograman pertama yang dibuat untuk mengoperasikan PLC. Tidak hanya Bahasa ini mudah untuk dipelajari, tetapi juga Bahasa ini dapat digunakan untuk semua tipe PLC. Dengan itu, Bahasa pemrograman ini sering kali disebut dengan Bahasa pemrograman universal. Kelebihan lain dari menggunakan Bahasa ini adalah:</w:t>
      </w:r>
    </w:p>
    <w:p w:rsidRPr="007F037F" w:rsidR="004E0719" w:rsidP="00BE518B" w:rsidRDefault="004E0719" w14:paraId="774DD5E0" w14:textId="535D73AA">
      <w:pPr>
        <w:pStyle w:val="ListParagraph"/>
        <w:numPr>
          <w:ilvl w:val="0"/>
          <w:numId w:val="29"/>
        </w:numPr>
      </w:pPr>
      <w:r w:rsidRPr="007F037F">
        <w:t xml:space="preserve">Kemudahan dalam menciptakan logika, dimana logika ini terbentuk dari beberapa kontak yang dirangkai untuk menghasilkan 3 macam logika. yaitu logika NOT, AND, dan OR. Logika NOT dapat diartikan sebagai logika pemutus. Logika AND dapat diartikan sebagai logika syarat dimana dalam menyalakan suatu koil maka kedua syarat harus terpenuhi. Terakhir, logika OR yang dapat diartikan sebagai logika alternatif dimana untuk menyalakan suatu koil hanya butuh salah satu syarat yang terpenuhi. </w:t>
      </w:r>
    </w:p>
    <w:p w:rsidRPr="00BE518B" w:rsidR="004E0719" w:rsidP="00BE518B" w:rsidRDefault="004E0719" w14:paraId="0012DFD9" w14:textId="77777777">
      <w:pPr>
        <w:pStyle w:val="ListParagraph"/>
        <w:numPr>
          <w:ilvl w:val="0"/>
          <w:numId w:val="29"/>
        </w:numPr>
        <w:rPr>
          <w:color w:val="FF0000"/>
        </w:rPr>
      </w:pPr>
      <w:r>
        <w:t>Kemudahan dalam proses debugging</w:t>
      </w:r>
    </w:p>
    <w:p w:rsidRPr="00BE518B" w:rsidR="004E0719" w:rsidP="00BE518B" w:rsidRDefault="004E0719" w14:paraId="6F2249D7" w14:textId="77777777">
      <w:pPr>
        <w:pStyle w:val="ListParagraph"/>
        <w:numPr>
          <w:ilvl w:val="0"/>
          <w:numId w:val="29"/>
        </w:numPr>
        <w:rPr>
          <w:color w:val="FF0000"/>
        </w:rPr>
      </w:pPr>
      <w:r>
        <w:t xml:space="preserve">Terdiri dari berbagai jenis perintah yang mudah dimengerti dan sederhana untuk digunakan, seperti kontak, koil, </w:t>
      </w:r>
      <w:r w:rsidRPr="00BE518B">
        <w:rPr>
          <w:i/>
          <w:iCs/>
        </w:rPr>
        <w:t>counters, timers,</w:t>
      </w:r>
      <w:r>
        <w:t xml:space="preserve"> operasi matematika, dan banyak lagi dalam memecahkan masalah yang ada</w:t>
      </w:r>
    </w:p>
    <w:p w:rsidR="00653C48" w:rsidP="00901870" w:rsidRDefault="00481D76" w14:paraId="28BDED78" w14:textId="54D0CF42">
      <w:pPr>
        <w:pStyle w:val="Heading3"/>
      </w:pPr>
      <w:bookmarkStart w:name="_Toc134553661" w:id="27"/>
      <w:r>
        <w:t xml:space="preserve">2.1.2 </w:t>
      </w:r>
      <w:r w:rsidR="004E0719">
        <w:t>Function Block Diagram (FBD)</w:t>
      </w:r>
      <w:bookmarkEnd w:id="27"/>
    </w:p>
    <w:p w:rsidR="00A0340E" w:rsidP="00A0340E" w:rsidRDefault="004E3900" w14:paraId="7A487FAD" w14:textId="0761D5C0">
      <w:pPr>
        <w:jc w:val="center"/>
      </w:pPr>
      <w:r w:rsidRPr="004E3900">
        <w:rPr>
          <w:noProof/>
        </w:rPr>
        <w:lastRenderedPageBreak/>
        <w:drawing>
          <wp:inline distT="0" distB="0" distL="0" distR="0" wp14:anchorId="4F51E0F8" wp14:editId="6BA2237A">
            <wp:extent cx="2880360" cy="2324251"/>
            <wp:effectExtent l="0" t="0" r="0" b="0"/>
            <wp:docPr id="1900111410" name="Picture 1900111410" descr="A diagram of a lad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11410" name="Picture 1" descr="A diagram of a ladder&#10;&#10;Description automatically generated with medium confidence"/>
                    <pic:cNvPicPr/>
                  </pic:nvPicPr>
                  <pic:blipFill>
                    <a:blip r:embed="rId26"/>
                    <a:stretch>
                      <a:fillRect/>
                    </a:stretch>
                  </pic:blipFill>
                  <pic:spPr>
                    <a:xfrm>
                      <a:off x="0" y="0"/>
                      <a:ext cx="2881976" cy="2325555"/>
                    </a:xfrm>
                    <a:prstGeom prst="rect">
                      <a:avLst/>
                    </a:prstGeom>
                  </pic:spPr>
                </pic:pic>
              </a:graphicData>
            </a:graphic>
          </wp:inline>
        </w:drawing>
      </w:r>
    </w:p>
    <w:p w:rsidRPr="00EC1371" w:rsidR="003A7447" w:rsidP="003A7447" w:rsidRDefault="007D04FE" w14:paraId="1DC00B95" w14:textId="7B97554C">
      <w:pPr>
        <w:jc w:val="center"/>
      </w:pPr>
      <w:r w:rsidRPr="00DF6BF8">
        <w:rPr>
          <w:b/>
          <w:bCs/>
        </w:rPr>
        <w:t>Gambar XX</w:t>
      </w:r>
      <w:r>
        <w:t xml:space="preserve">. Perbedaan program Ladder Diagram dengan </w:t>
      </w:r>
      <w:r w:rsidR="00C46F8B">
        <w:t>Function Block Diagram</w:t>
      </w:r>
    </w:p>
    <w:p w:rsidRPr="008B00FC" w:rsidR="004E0719" w:rsidP="00BE518B" w:rsidRDefault="004E0719" w14:paraId="39CBBD7A" w14:textId="77777777">
      <w:pPr>
        <w:pStyle w:val="ListParagraph"/>
        <w:ind w:left="0" w:firstLine="720"/>
      </w:pPr>
      <w:r w:rsidRPr="008B00FC">
        <w:t>FBD</w:t>
      </w:r>
      <w:r>
        <w:t xml:space="preserve"> atau sering dikenal dengan function block diagram adalah salah satu Bahasa pemrograman yang menggunakan grafis untuk merancang suatu program. Function block diagram mengandalkan blok-blok gerbang digital, counter, timer, operasi matematika untuk menyelesaikan masalah. Bahasa pemrograman ini juga mudah untuk digunakan karena pengguna hanya perlu menyusun blok-blok untuk membuat suatu instruksi. FBD pada umumnya memiliki 3 bagian, yaitu input, fungsi, dan output. Input terletak di bagian kiri dan terdiri dari saklar dan berbagai macam perangkat input lainnya. Lalu, fungsi terletak setelah input, biasanya terdiri dari blok blok fungsi, seperti timer, counter, logika AND, OR, NOT, dan banyak fungsi lainnya. Terakhir adalah ouput, output dapat berupa lampu, motor, dan banyak perangkat lain yang dapat dikontrol.</w:t>
      </w:r>
    </w:p>
    <w:p w:rsidR="004E0719" w:rsidP="00BE518B" w:rsidRDefault="00481D76" w14:paraId="5830CBAF" w14:textId="68B02085">
      <w:pPr>
        <w:pStyle w:val="Heading3"/>
      </w:pPr>
      <w:bookmarkStart w:name="_Toc134553662" w:id="28"/>
      <w:r>
        <w:t xml:space="preserve">2.1.3 </w:t>
      </w:r>
      <w:r w:rsidR="004E0719">
        <w:t>Structured Text (ST)</w:t>
      </w:r>
      <w:bookmarkEnd w:id="28"/>
    </w:p>
    <w:p w:rsidR="00E54E3A" w:rsidP="00E54E3A" w:rsidRDefault="007D04FE" w14:paraId="60A031C7" w14:textId="267A54B5">
      <w:pPr>
        <w:jc w:val="center"/>
      </w:pPr>
      <w:r w:rsidRPr="007D04FE">
        <w:rPr>
          <w:noProof/>
        </w:rPr>
        <w:drawing>
          <wp:inline distT="0" distB="0" distL="0" distR="0" wp14:anchorId="3E105E93" wp14:editId="1508F76F">
            <wp:extent cx="2964437" cy="2446232"/>
            <wp:effectExtent l="0" t="0" r="7620" b="0"/>
            <wp:docPr id="829720026" name="Picture 829720026" descr="A diagram of a ladde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0026" name="Picture 1" descr="A diagram of a ladder diagram&#10;&#10;Description automatically generated with medium confidence"/>
                    <pic:cNvPicPr/>
                  </pic:nvPicPr>
                  <pic:blipFill>
                    <a:blip r:embed="rId27"/>
                    <a:stretch>
                      <a:fillRect/>
                    </a:stretch>
                  </pic:blipFill>
                  <pic:spPr>
                    <a:xfrm>
                      <a:off x="0" y="0"/>
                      <a:ext cx="2964437" cy="2446232"/>
                    </a:xfrm>
                    <a:prstGeom prst="rect">
                      <a:avLst/>
                    </a:prstGeom>
                  </pic:spPr>
                </pic:pic>
              </a:graphicData>
            </a:graphic>
          </wp:inline>
        </w:drawing>
      </w:r>
    </w:p>
    <w:p w:rsidRPr="00EC1371" w:rsidR="00C46F8B" w:rsidP="00C46F8B" w:rsidRDefault="00C46F8B" w14:paraId="469E211B" w14:textId="62539BA9">
      <w:pPr>
        <w:jc w:val="center"/>
      </w:pPr>
      <w:r w:rsidRPr="00DF6BF8">
        <w:rPr>
          <w:b/>
          <w:bCs/>
        </w:rPr>
        <w:t>Gambar XX</w:t>
      </w:r>
      <w:r>
        <w:t xml:space="preserve">. </w:t>
      </w:r>
      <w:r w:rsidR="00DF6BF8">
        <w:t xml:space="preserve">Perbedaan program </w:t>
      </w:r>
      <w:r w:rsidR="007D04FE">
        <w:t>Ladder</w:t>
      </w:r>
      <w:r w:rsidR="00DF6BF8">
        <w:t xml:space="preserve"> </w:t>
      </w:r>
      <w:r w:rsidR="007D04FE">
        <w:t>D</w:t>
      </w:r>
      <w:r w:rsidR="00DF6BF8">
        <w:t xml:space="preserve">iagram </w:t>
      </w:r>
      <w:r w:rsidR="007D04FE">
        <w:t>dengan</w:t>
      </w:r>
      <w:r w:rsidR="00DF6BF8">
        <w:t xml:space="preserve"> Structured Text</w:t>
      </w:r>
    </w:p>
    <w:p w:rsidRPr="005331D6" w:rsidR="004E0719" w:rsidP="00BE518B" w:rsidRDefault="004E0719" w14:paraId="6302D4A9" w14:textId="77777777">
      <w:pPr>
        <w:ind w:firstLine="720"/>
      </w:pPr>
      <w:r>
        <w:t>Bahasa pemrograman PLC lainnya adalah structured text atau sering dikenal dengan lambang ‘ST’ dan ‘STX’. Structured text menggunakan sintaks Bahasa pemrograman yang kompleks dengan menggunakan variasi variabe, loop, kondisi, dan operator. Kelebihan dari Bahasa ini adalah mudah untuk dipelajari khususnya untuk pemula dan mudah untuk mengedit serta memodifikasi program yang ditulis.</w:t>
      </w:r>
    </w:p>
    <w:p w:rsidR="004E0719" w:rsidP="00BE518B" w:rsidRDefault="00481D76" w14:paraId="7EA53A4C" w14:textId="632968B9">
      <w:pPr>
        <w:pStyle w:val="Heading3"/>
      </w:pPr>
      <w:bookmarkStart w:name="_Toc134553663" w:id="29"/>
      <w:r>
        <w:t xml:space="preserve">2.1.4 </w:t>
      </w:r>
      <w:r w:rsidR="004E0719">
        <w:t>Instruction List (IL)</w:t>
      </w:r>
      <w:bookmarkEnd w:id="29"/>
    </w:p>
    <w:p w:rsidR="00FA4DF2" w:rsidP="00FA4DF2" w:rsidRDefault="00222BB0" w14:paraId="523E8CA5" w14:textId="1F702311">
      <w:pPr>
        <w:jc w:val="center"/>
      </w:pPr>
      <w:r w:rsidRPr="00222BB0">
        <w:rPr>
          <w:noProof/>
        </w:rPr>
        <w:drawing>
          <wp:inline distT="0" distB="0" distL="0" distR="0" wp14:anchorId="2BFE0245" wp14:editId="4AA9D94C">
            <wp:extent cx="3795089" cy="1104996"/>
            <wp:effectExtent l="0" t="0" r="0" b="0"/>
            <wp:docPr id="391882251" name="Picture 391882251"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2251" name="Picture 1" descr="A picture containing text, line, diagram, font&#10;&#10;Description automatically generated"/>
                    <pic:cNvPicPr/>
                  </pic:nvPicPr>
                  <pic:blipFill>
                    <a:blip r:embed="rId28"/>
                    <a:stretch>
                      <a:fillRect/>
                    </a:stretch>
                  </pic:blipFill>
                  <pic:spPr>
                    <a:xfrm>
                      <a:off x="0" y="0"/>
                      <a:ext cx="3795089" cy="1104996"/>
                    </a:xfrm>
                    <a:prstGeom prst="rect">
                      <a:avLst/>
                    </a:prstGeom>
                  </pic:spPr>
                </pic:pic>
              </a:graphicData>
            </a:graphic>
          </wp:inline>
        </w:drawing>
      </w:r>
    </w:p>
    <w:p w:rsidRPr="00EC1371" w:rsidR="00127046" w:rsidP="00127046" w:rsidRDefault="00127046" w14:paraId="3E696979" w14:textId="661C8A1F">
      <w:pPr>
        <w:jc w:val="center"/>
      </w:pPr>
      <w:r w:rsidRPr="00DF6BF8">
        <w:rPr>
          <w:b/>
          <w:bCs/>
        </w:rPr>
        <w:t>Gambar XX</w:t>
      </w:r>
      <w:r>
        <w:t>. Perbedaan program Ladder Diagram dengan Instruction List</w:t>
      </w:r>
    </w:p>
    <w:p w:rsidRPr="003F0A92" w:rsidR="004E0719" w:rsidP="00BE518B" w:rsidRDefault="004E0719" w14:paraId="23BA6CD3" w14:textId="77777777">
      <w:pPr>
        <w:ind w:firstLine="720"/>
      </w:pPr>
      <w:r>
        <w:t>Instruction list adalah salah satu Bahasa pemrograman yang lebih rumit karena menggunakan kode seperti Bahasa mesin yang terdiri dari angka 1 dan 0 untuk menjalankan suatu instruksi. Kelebihan dari Bahasa ini adalah kecepatan eksekusi yang tinggi dan dikitnya memori yang dibutuhkan dalam menjalankan program dibanding Bahasa lainnya.</w:t>
      </w:r>
    </w:p>
    <w:p w:rsidR="004E0719" w:rsidP="00BE518B" w:rsidRDefault="00481D76" w14:paraId="41ED8DD4" w14:textId="00CED7FD">
      <w:pPr>
        <w:pStyle w:val="Heading3"/>
      </w:pPr>
      <w:bookmarkStart w:name="_Toc134553664" w:id="30"/>
      <w:r>
        <w:t xml:space="preserve">2.1.5 </w:t>
      </w:r>
      <w:r w:rsidR="004E0719">
        <w:t>Sequential Function Chart (SFC)</w:t>
      </w:r>
      <w:bookmarkEnd w:id="30"/>
    </w:p>
    <w:p w:rsidR="003A7447" w:rsidP="003A7447" w:rsidRDefault="003A7447" w14:paraId="15BEE184" w14:textId="0298F82C">
      <w:pPr>
        <w:jc w:val="center"/>
      </w:pPr>
      <w:r w:rsidRPr="003A7447">
        <w:rPr>
          <w:noProof/>
        </w:rPr>
        <w:drawing>
          <wp:inline distT="0" distB="0" distL="0" distR="0" wp14:anchorId="41755885" wp14:editId="3FD4F46C">
            <wp:extent cx="2936745" cy="2804160"/>
            <wp:effectExtent l="0" t="0" r="0" b="0"/>
            <wp:docPr id="2130037372" name="Picture 2130037372"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7372" name="Picture 1" descr="A diagram of a process&#10;&#10;Description automatically generated with medium confidence"/>
                    <pic:cNvPicPr/>
                  </pic:nvPicPr>
                  <pic:blipFill>
                    <a:blip r:embed="rId29"/>
                    <a:stretch>
                      <a:fillRect/>
                    </a:stretch>
                  </pic:blipFill>
                  <pic:spPr>
                    <a:xfrm>
                      <a:off x="0" y="0"/>
                      <a:ext cx="2942001" cy="2809179"/>
                    </a:xfrm>
                    <a:prstGeom prst="rect">
                      <a:avLst/>
                    </a:prstGeom>
                  </pic:spPr>
                </pic:pic>
              </a:graphicData>
            </a:graphic>
          </wp:inline>
        </w:drawing>
      </w:r>
    </w:p>
    <w:p w:rsidRPr="00EC1371" w:rsidR="00DA32A3" w:rsidP="00DA32A3" w:rsidRDefault="00DA32A3" w14:paraId="3F63F05E" w14:textId="6159B95E">
      <w:pPr>
        <w:jc w:val="center"/>
      </w:pPr>
      <w:r>
        <w:t>Gambar XX. Sequential Function Chart</w:t>
      </w:r>
    </w:p>
    <w:p w:rsidR="00E517DB" w:rsidP="00BE518B" w:rsidRDefault="004E0719" w14:paraId="474C459B" w14:textId="77777777">
      <w:pPr>
        <w:ind w:firstLine="720"/>
      </w:pPr>
      <w:r>
        <w:t xml:space="preserve">Sama halnya dengan ladder diagram dan function block diagram, sequential function chart adalah salah satu Bahasa pemrograman yang berbentuk grafis. Bahasa ini mengandlakan grafik yang mewakili masing masing fungsi dalam sistem </w:t>
      </w:r>
      <w:r w:rsidRPr="003F0A92">
        <w:t>kontrol</w:t>
      </w:r>
      <w:r>
        <w:t xml:space="preserve"> PLC. Bahasa ini mudah dipelajari karena berbentuk visual dan pengguna dengan mudah melihat prosesnya dalam pengkodean.</w:t>
      </w:r>
    </w:p>
    <w:p w:rsidRPr="00D42EFB" w:rsidR="007F037F" w:rsidP="005B4D25" w:rsidRDefault="006B374D" w14:paraId="6EDF2F89" w14:textId="0B6D7700">
      <w:pPr>
        <w:pStyle w:val="Heading2"/>
        <w:rPr>
          <w:lang w:val="pt-BR"/>
        </w:rPr>
      </w:pPr>
      <w:bookmarkStart w:name="_Toc134174842" w:id="31"/>
      <w:bookmarkStart w:name="_Toc134553665" w:id="32"/>
      <w:r w:rsidRPr="00D42EFB">
        <w:rPr>
          <w:lang w:val="pt-BR"/>
        </w:rPr>
        <w:t xml:space="preserve">2.2 </w:t>
      </w:r>
      <w:r w:rsidRPr="00D42EFB" w:rsidR="007F037F">
        <w:rPr>
          <w:lang w:val="pt-BR"/>
        </w:rPr>
        <w:t>Komponen-Komponen Dasar Ladder Diagram</w:t>
      </w:r>
      <w:bookmarkEnd w:id="31"/>
      <w:bookmarkEnd w:id="32"/>
      <w:r w:rsidRPr="00D42EFB" w:rsidR="007F037F">
        <w:rPr>
          <w:lang w:val="pt-BR"/>
        </w:rPr>
        <w:t xml:space="preserve"> </w:t>
      </w:r>
    </w:p>
    <w:p w:rsidRPr="00D42EFB" w:rsidR="00BE6D68" w:rsidP="005B4D25" w:rsidRDefault="00891722" w14:paraId="2D42AC62" w14:textId="2193FD21">
      <w:pPr>
        <w:pStyle w:val="Heading3"/>
        <w:rPr>
          <w:lang w:val="pt-BR"/>
        </w:rPr>
      </w:pPr>
      <w:bookmarkStart w:name="_Toc134174843" w:id="33"/>
      <w:bookmarkStart w:name="_Toc134553666" w:id="34"/>
      <w:r w:rsidRPr="00D42EFB">
        <w:rPr>
          <w:lang w:val="pt-BR"/>
        </w:rPr>
        <w:t xml:space="preserve">2.2.1 </w:t>
      </w:r>
      <w:r w:rsidRPr="00D42EFB" w:rsidR="007F037F">
        <w:rPr>
          <w:lang w:val="pt-BR"/>
        </w:rPr>
        <w:t>Baris</w:t>
      </w:r>
      <w:bookmarkEnd w:id="33"/>
      <w:bookmarkEnd w:id="34"/>
    </w:p>
    <w:p w:rsidR="181C8E59" w:rsidP="00BE518B" w:rsidRDefault="181C8E59" w14:paraId="170CBB26" w14:textId="765E00B5">
      <w:pPr>
        <w:pStyle w:val="ListParagraph"/>
        <w:ind w:left="0"/>
      </w:pPr>
      <w:r w:rsidRPr="181C8E59">
        <w:t>Baris dalam program ladder diagram digunakan untuk menyambung satu komponen dengan komponen lainnya. Ada dua jenis baris, yaitu baris vertikal dan baris horizontal.</w:t>
      </w:r>
    </w:p>
    <w:p w:rsidR="00BE518B" w:rsidP="005B4D25" w:rsidRDefault="181C8E59" w14:paraId="476D5CF5" w14:textId="3CE94048">
      <w:pPr>
        <w:pStyle w:val="ListParagraph"/>
        <w:numPr>
          <w:ilvl w:val="0"/>
          <w:numId w:val="18"/>
        </w:numPr>
        <w:ind w:left="567"/>
      </w:pPr>
      <w:r w:rsidRPr="181C8E59">
        <w:t xml:space="preserve">Baris </w:t>
      </w:r>
      <w:r w:rsidRPr="459EDD0C" w:rsidR="459EDD0C">
        <w:t>horizontal</w:t>
      </w:r>
    </w:p>
    <w:p w:rsidR="00BE518B" w:rsidP="00BE518B" w:rsidRDefault="00DD636A" w14:paraId="00ACB18A" w14:textId="77777777">
      <w:pPr>
        <w:pStyle w:val="ListParagraph"/>
        <w:ind w:left="567"/>
      </w:pPr>
      <w:r>
        <w:rPr>
          <w:noProof/>
        </w:rPr>
        <w:drawing>
          <wp:anchor distT="0" distB="0" distL="114300" distR="114300" simplePos="0" relativeHeight="251682304" behindDoc="0" locked="0" layoutInCell="1" allowOverlap="1" wp14:anchorId="5712334F" wp14:editId="6CB03781">
            <wp:simplePos x="0" y="0"/>
            <wp:positionH relativeFrom="column">
              <wp:posOffset>541020</wp:posOffset>
            </wp:positionH>
            <wp:positionV relativeFrom="paragraph">
              <wp:posOffset>680085</wp:posOffset>
            </wp:positionV>
            <wp:extent cx="4968240" cy="2266950"/>
            <wp:effectExtent l="0" t="0" r="3810" b="0"/>
            <wp:wrapTopAndBottom/>
            <wp:docPr id="769300158" name="Picture 769300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00158" name="Picture 76930015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8240" cy="2266950"/>
                    </a:xfrm>
                    <a:prstGeom prst="rect">
                      <a:avLst/>
                    </a:prstGeom>
                  </pic:spPr>
                </pic:pic>
              </a:graphicData>
            </a:graphic>
            <wp14:sizeRelH relativeFrom="page">
              <wp14:pctWidth>0</wp14:pctWidth>
            </wp14:sizeRelH>
            <wp14:sizeRelV relativeFrom="page">
              <wp14:pctHeight>0</wp14:pctHeight>
            </wp14:sizeRelV>
          </wp:anchor>
        </w:drawing>
      </w:r>
      <w:r w:rsidRPr="181C8E59" w:rsidR="181C8E59">
        <w:t xml:space="preserve">Baris </w:t>
      </w:r>
      <w:r w:rsidRPr="623DE990" w:rsidR="623DE990">
        <w:t>horizontal</w:t>
      </w:r>
      <w:r w:rsidRPr="181C8E59" w:rsidR="181C8E59">
        <w:t xml:space="preserve"> digunakan untuk menyambungkan satu komponen dengan komponen</w:t>
      </w:r>
      <w:r w:rsidR="00481D76">
        <w:t xml:space="preserve"> </w:t>
      </w:r>
      <w:r w:rsidRPr="181C8E59" w:rsidR="181C8E59">
        <w:t xml:space="preserve">lainnya yang berada </w:t>
      </w:r>
      <w:r w:rsidRPr="27483D7C" w:rsidR="27483D7C">
        <w:t xml:space="preserve">disebelahnya </w:t>
      </w:r>
      <w:r w:rsidRPr="154B5E15" w:rsidR="154B5E15">
        <w:t xml:space="preserve">atau </w:t>
      </w:r>
      <w:r w:rsidRPr="699D569F" w:rsidR="699D569F">
        <w:t>di baris</w:t>
      </w:r>
      <w:r w:rsidRPr="181C8E59" w:rsidR="181C8E59">
        <w:t xml:space="preserve"> yang sama</w:t>
      </w:r>
      <w:r w:rsidRPr="7D0287B8" w:rsidR="7D0287B8">
        <w:t xml:space="preserve">. </w:t>
      </w:r>
      <w:r w:rsidRPr="4577098E" w:rsidR="4577098E">
        <w:t xml:space="preserve">Cara menggunakannya adalah dengan </w:t>
      </w:r>
      <w:r w:rsidRPr="4D4DFAB4" w:rsidR="4D4DFAB4">
        <w:t>memilih</w:t>
      </w:r>
      <w:r w:rsidRPr="3A2D33AA" w:rsidR="3A2D33AA">
        <w:t xml:space="preserve"> ikon </w:t>
      </w:r>
      <w:r w:rsidRPr="623DE990" w:rsidR="623DE990">
        <w:t>‘horizontal link’ pada tools bar</w:t>
      </w:r>
      <w:r w:rsidRPr="48274D23" w:rsidR="48274D23">
        <w:t>.</w:t>
      </w:r>
      <w:r w:rsidRPr="3A2D33AA" w:rsidR="3A2D33AA">
        <w:t xml:space="preserve"> </w:t>
      </w:r>
    </w:p>
    <w:p w:rsidR="47AF6465" w:rsidP="00BE518B" w:rsidRDefault="00DD636A" w14:paraId="0BBF5D91" w14:textId="42205673">
      <w:pPr>
        <w:pStyle w:val="ListParagraph"/>
        <w:ind w:left="567"/>
      </w:pPr>
      <w:r>
        <w:rPr>
          <w:noProof/>
        </w:rPr>
        <w:drawing>
          <wp:anchor distT="0" distB="0" distL="114300" distR="114300" simplePos="0" relativeHeight="251653632" behindDoc="0" locked="0" layoutInCell="1" allowOverlap="1" wp14:anchorId="11629857" wp14:editId="58BD6FF9">
            <wp:simplePos x="0" y="0"/>
            <wp:positionH relativeFrom="character">
              <wp:posOffset>542925</wp:posOffset>
            </wp:positionH>
            <wp:positionV relativeFrom="paragraph">
              <wp:posOffset>2543810</wp:posOffset>
            </wp:positionV>
            <wp:extent cx="4937124" cy="2242278"/>
            <wp:effectExtent l="0" t="0" r="0" b="0"/>
            <wp:wrapSquare wrapText="bothSides"/>
            <wp:docPr id="2143685051" name="Picture 214368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7124" cy="2242278"/>
                    </a:xfrm>
                    <a:prstGeom prst="rect">
                      <a:avLst/>
                    </a:prstGeom>
                  </pic:spPr>
                </pic:pic>
              </a:graphicData>
            </a:graphic>
            <wp14:sizeRelH relativeFrom="page">
              <wp14:pctWidth>0</wp14:pctWidth>
            </wp14:sizeRelH>
            <wp14:sizeRelV relativeFrom="page">
              <wp14:pctHeight>0</wp14:pctHeight>
            </wp14:sizeRelV>
          </wp:anchor>
        </w:drawing>
      </w:r>
      <w:r w:rsidRPr="59D7DF8D" w:rsidR="59D7DF8D">
        <w:t>Dan</w:t>
      </w:r>
      <w:r w:rsidRPr="47AF6465" w:rsidR="47AF6465">
        <w:t xml:space="preserve"> meletakannya pada workspace</w:t>
      </w:r>
      <w:r w:rsidRPr="63135927" w:rsidR="63135927">
        <w:t>.</w:t>
      </w:r>
      <w:r w:rsidRPr="7098ED7E" w:rsidR="7098ED7E">
        <w:t xml:space="preserve"> </w:t>
      </w:r>
    </w:p>
    <w:p w:rsidR="2003BE37" w:rsidP="005B4D25" w:rsidRDefault="2003BE37" w14:paraId="2891E1FB" w14:textId="1351BF30"/>
    <w:p w:rsidR="39812A2D" w:rsidP="005B4D25" w:rsidRDefault="39812A2D" w14:paraId="2578ABC0" w14:textId="440FCC87"/>
    <w:p w:rsidR="00BE518B" w:rsidP="00BE518B" w:rsidRDefault="181C8E59" w14:paraId="7B5A6A15" w14:textId="0462F82B">
      <w:pPr>
        <w:pStyle w:val="ListParagraph"/>
        <w:numPr>
          <w:ilvl w:val="0"/>
          <w:numId w:val="18"/>
        </w:numPr>
        <w:ind w:left="567"/>
      </w:pPr>
      <w:r w:rsidRPr="181C8E59">
        <w:t xml:space="preserve">Baris </w:t>
      </w:r>
      <w:r w:rsidR="00BE518B">
        <w:t>vertical</w:t>
      </w:r>
    </w:p>
    <w:p w:rsidR="00BE518B" w:rsidP="00BE518B" w:rsidRDefault="4BB32672" w14:paraId="32D2EFD0" w14:textId="20AA85A9">
      <w:pPr>
        <w:pStyle w:val="ListParagraph"/>
        <w:ind w:left="567"/>
      </w:pPr>
      <w:r w:rsidRPr="4BB32672">
        <w:t xml:space="preserve">Baris </w:t>
      </w:r>
      <w:r w:rsidRPr="7141C535" w:rsidR="7141C535">
        <w:t>vertikal digunakan</w:t>
      </w:r>
      <w:r w:rsidRPr="559648D3" w:rsidR="559648D3">
        <w:t xml:space="preserve"> untuk menyambungkan satu komponen dengan komponen lainnya yang berada pada baris yang </w:t>
      </w:r>
      <w:r w:rsidRPr="6DF3F16E" w:rsidR="6DF3F16E">
        <w:t>berbeda.</w:t>
      </w:r>
      <w:r w:rsidRPr="559648D3" w:rsidR="559648D3">
        <w:t xml:space="preserve"> Cara menggunakannya adalah dengan memilih ikon </w:t>
      </w:r>
      <w:r w:rsidRPr="696D63C5" w:rsidR="696D63C5">
        <w:t>‘</w:t>
      </w:r>
      <w:r w:rsidRPr="3686C5A5" w:rsidR="3686C5A5">
        <w:t>vertikal link’</w:t>
      </w:r>
      <w:r w:rsidRPr="559648D3" w:rsidR="559648D3">
        <w:t xml:space="preserve"> pada tools bar. </w:t>
      </w:r>
    </w:p>
    <w:p w:rsidR="00BE518B" w:rsidP="00BE518B" w:rsidRDefault="559648D3" w14:paraId="6170B6CB" w14:textId="038F013A">
      <w:pPr>
        <w:pStyle w:val="ListParagraph"/>
        <w:ind w:left="567"/>
      </w:pPr>
      <w:r>
        <w:rPr>
          <w:noProof/>
        </w:rPr>
        <w:drawing>
          <wp:anchor distT="0" distB="0" distL="114300" distR="114300" simplePos="0" relativeHeight="251623936" behindDoc="0" locked="0" layoutInCell="1" allowOverlap="1" wp14:anchorId="2B56C61E" wp14:editId="6FFF9291">
            <wp:simplePos x="0" y="0"/>
            <wp:positionH relativeFrom="column">
              <wp:align>right</wp:align>
            </wp:positionH>
            <wp:positionV relativeFrom="paragraph">
              <wp:posOffset>0</wp:posOffset>
            </wp:positionV>
            <wp:extent cx="5027933" cy="2283520"/>
            <wp:effectExtent l="0" t="0" r="0" b="0"/>
            <wp:wrapSquare wrapText="bothSides"/>
            <wp:docPr id="1276239158" name="Picture 127623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7933" cy="2283520"/>
                    </a:xfrm>
                    <a:prstGeom prst="rect">
                      <a:avLst/>
                    </a:prstGeom>
                  </pic:spPr>
                </pic:pic>
              </a:graphicData>
            </a:graphic>
            <wp14:sizeRelH relativeFrom="page">
              <wp14:pctWidth>0</wp14:pctWidth>
            </wp14:sizeRelH>
            <wp14:sizeRelV relativeFrom="page">
              <wp14:pctHeight>0</wp14:pctHeight>
            </wp14:sizeRelV>
          </wp:anchor>
        </w:drawing>
      </w:r>
      <w:r w:rsidRPr="559648D3">
        <w:t xml:space="preserve">Dan meletakannya pada workspace. </w:t>
      </w:r>
    </w:p>
    <w:p w:rsidR="1D2AA168" w:rsidP="00BE518B" w:rsidRDefault="00DD636A" w14:paraId="3FFE1E23" w14:textId="4693EE4E">
      <w:pPr>
        <w:pStyle w:val="ListParagraph"/>
        <w:ind w:left="567"/>
      </w:pPr>
      <w:r>
        <w:rPr>
          <w:noProof/>
        </w:rPr>
        <w:drawing>
          <wp:anchor distT="0" distB="0" distL="114300" distR="114300" simplePos="0" relativeHeight="251622912" behindDoc="0" locked="0" layoutInCell="1" allowOverlap="1" wp14:anchorId="72679A29" wp14:editId="175068E1">
            <wp:simplePos x="0" y="0"/>
            <wp:positionH relativeFrom="column">
              <wp:posOffset>661035</wp:posOffset>
            </wp:positionH>
            <wp:positionV relativeFrom="paragraph">
              <wp:posOffset>2787650</wp:posOffset>
            </wp:positionV>
            <wp:extent cx="5032666" cy="2285670"/>
            <wp:effectExtent l="0" t="0" r="0" b="0"/>
            <wp:wrapSquare wrapText="bothSides"/>
            <wp:docPr id="1703927972" name="Picture 170392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2666" cy="2285670"/>
                    </a:xfrm>
                    <a:prstGeom prst="rect">
                      <a:avLst/>
                    </a:prstGeom>
                  </pic:spPr>
                </pic:pic>
              </a:graphicData>
            </a:graphic>
            <wp14:sizeRelH relativeFrom="page">
              <wp14:pctWidth>0</wp14:pctWidth>
            </wp14:sizeRelH>
            <wp14:sizeRelV relativeFrom="page">
              <wp14:pctHeight>0</wp14:pctHeight>
            </wp14:sizeRelV>
          </wp:anchor>
        </w:drawing>
      </w:r>
      <w:r w:rsidR="4D66F040">
        <w:rPr>
          <w:noProof/>
        </w:rPr>
        <w:drawing>
          <wp:anchor distT="0" distB="0" distL="114300" distR="114300" simplePos="0" relativeHeight="251652608" behindDoc="0" locked="0" layoutInCell="1" allowOverlap="1" wp14:anchorId="6A3ADFB2" wp14:editId="60E8C1AE">
            <wp:simplePos x="0" y="0"/>
            <wp:positionH relativeFrom="column">
              <wp:align>right</wp:align>
            </wp:positionH>
            <wp:positionV relativeFrom="paragraph">
              <wp:posOffset>0</wp:posOffset>
            </wp:positionV>
            <wp:extent cx="5072932" cy="2314525"/>
            <wp:effectExtent l="0" t="0" r="0" b="0"/>
            <wp:wrapSquare wrapText="bothSides"/>
            <wp:docPr id="230675634" name="Picture 23067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2932" cy="2314525"/>
                    </a:xfrm>
                    <a:prstGeom prst="rect">
                      <a:avLst/>
                    </a:prstGeom>
                  </pic:spPr>
                </pic:pic>
              </a:graphicData>
            </a:graphic>
            <wp14:sizeRelH relativeFrom="page">
              <wp14:pctWidth>0</wp14:pctWidth>
            </wp14:sizeRelH>
            <wp14:sizeRelV relativeFrom="page">
              <wp14:pctHeight>0</wp14:pctHeight>
            </wp14:sizeRelV>
          </wp:anchor>
        </w:drawing>
      </w:r>
      <w:r w:rsidRPr="25BE723B" w:rsidR="25BE723B">
        <w:t>Note:</w:t>
      </w:r>
      <w:r w:rsidRPr="0E45AEA1" w:rsidR="0E45AEA1">
        <w:t xml:space="preserve"> Baris</w:t>
      </w:r>
      <w:r w:rsidRPr="25BE723B" w:rsidR="25BE723B">
        <w:t xml:space="preserve"> dapat dihapus dengan mengklik kanan baris yang ingin dihapus dan mengklik delete.</w:t>
      </w:r>
    </w:p>
    <w:p w:rsidR="00DD636A" w:rsidP="005B4D25" w:rsidRDefault="00DD636A" w14:paraId="375A82F5" w14:textId="20C9C656">
      <w:pPr>
        <w:pStyle w:val="ListParagraph"/>
      </w:pPr>
    </w:p>
    <w:p w:rsidR="00DD636A" w:rsidP="005B4D25" w:rsidRDefault="00DD636A" w14:paraId="1BB2C800" w14:textId="635014CB">
      <w:pPr>
        <w:pStyle w:val="ListParagraph"/>
      </w:pPr>
    </w:p>
    <w:p w:rsidR="00DD636A" w:rsidP="005B4D25" w:rsidRDefault="00DD636A" w14:paraId="4726FF8D" w14:textId="4A28B2C8">
      <w:pPr>
        <w:pStyle w:val="ListParagraph"/>
      </w:pPr>
    </w:p>
    <w:p w:rsidR="00DD636A" w:rsidP="005B4D25" w:rsidRDefault="00DD636A" w14:paraId="6B6233C8" w14:textId="77777777">
      <w:pPr>
        <w:pStyle w:val="ListParagraph"/>
      </w:pPr>
    </w:p>
    <w:p w:rsidR="00DD636A" w:rsidP="005B4D25" w:rsidRDefault="00DD636A" w14:paraId="36F6511F" w14:textId="77777777">
      <w:pPr>
        <w:pStyle w:val="ListParagraph"/>
      </w:pPr>
    </w:p>
    <w:p w:rsidR="00BE518B" w:rsidP="005B4D25" w:rsidRDefault="00BE518B" w14:paraId="546AE18F" w14:textId="77777777">
      <w:pPr>
        <w:pStyle w:val="ListParagraph"/>
      </w:pPr>
    </w:p>
    <w:p w:rsidR="00BE518B" w:rsidP="005B4D25" w:rsidRDefault="00BE518B" w14:paraId="1FB72273" w14:textId="77777777">
      <w:pPr>
        <w:pStyle w:val="ListParagraph"/>
      </w:pPr>
    </w:p>
    <w:p w:rsidR="00BE518B" w:rsidP="005B4D25" w:rsidRDefault="00BE518B" w14:paraId="60CF8336" w14:textId="77777777">
      <w:pPr>
        <w:pStyle w:val="ListParagraph"/>
      </w:pPr>
    </w:p>
    <w:p w:rsidR="00BE518B" w:rsidP="005B4D25" w:rsidRDefault="00BE518B" w14:paraId="05CACCA4" w14:textId="77777777">
      <w:pPr>
        <w:pStyle w:val="ListParagraph"/>
      </w:pPr>
    </w:p>
    <w:p w:rsidR="00BE518B" w:rsidP="005B4D25" w:rsidRDefault="00BE518B" w14:paraId="763101D4" w14:textId="77777777">
      <w:pPr>
        <w:pStyle w:val="ListParagraph"/>
      </w:pPr>
    </w:p>
    <w:p w:rsidR="00BE518B" w:rsidP="005B4D25" w:rsidRDefault="00BE518B" w14:paraId="56AB68A9" w14:textId="77777777">
      <w:pPr>
        <w:pStyle w:val="ListParagraph"/>
      </w:pPr>
    </w:p>
    <w:p w:rsidRPr="002B3720" w:rsidR="007F037F" w:rsidP="005B4D25" w:rsidRDefault="7D994FB7" w14:paraId="4F7F510E" w14:textId="499A7C00">
      <w:r w:rsidRPr="7D994FB7">
        <w:t>.</w:t>
      </w:r>
    </w:p>
    <w:p w:rsidRPr="00E2166A" w:rsidR="007F037F" w:rsidP="005B4D25" w:rsidRDefault="006B374D" w14:paraId="62555B81" w14:textId="565C6A58">
      <w:pPr>
        <w:pStyle w:val="Heading3"/>
      </w:pPr>
      <w:bookmarkStart w:name="_Toc134174844" w:id="35"/>
      <w:bookmarkStart w:name="_Toc134553667" w:id="36"/>
      <w:r>
        <w:t xml:space="preserve">2.2.2 </w:t>
      </w:r>
      <w:r w:rsidRPr="00E2166A" w:rsidR="007F037F">
        <w:t>Kontak dan Koil</w:t>
      </w:r>
      <w:bookmarkEnd w:id="35"/>
      <w:bookmarkEnd w:id="36"/>
    </w:p>
    <w:p w:rsidR="007F037F" w:rsidP="00BE518B" w:rsidRDefault="007F037F" w14:paraId="0B8C21CF" w14:textId="20CF543D">
      <w:pPr>
        <w:pStyle w:val="ListParagraph"/>
        <w:ind w:left="0"/>
        <w:rPr>
          <w:i/>
          <w:iCs/>
        </w:rPr>
      </w:pPr>
      <w:r>
        <w:t xml:space="preserve">Kontak dan koil adalah salah satu komponen yang sering digunakan dalam ladder diagram. </w:t>
      </w:r>
    </w:p>
    <w:p w:rsidRPr="00DD636A" w:rsidR="00DD636A" w:rsidP="00BE518B" w:rsidRDefault="5011A42F" w14:paraId="2E130ACC" w14:textId="68F56964">
      <w:pPr>
        <w:pStyle w:val="ListParagraph"/>
        <w:numPr>
          <w:ilvl w:val="0"/>
          <w:numId w:val="20"/>
        </w:numPr>
        <w:ind w:left="426"/>
        <w:rPr>
          <w:i/>
          <w:iCs/>
        </w:rPr>
      </w:pPr>
      <w:r w:rsidRPr="5011A42F">
        <w:t>Kontak</w:t>
      </w:r>
    </w:p>
    <w:p w:rsidRPr="00DD636A" w:rsidR="007F037F" w:rsidP="00BE518B" w:rsidRDefault="007F037F" w14:paraId="72D8FB95" w14:textId="2E4FC81B">
      <w:pPr>
        <w:pStyle w:val="ListParagraph"/>
        <w:ind w:left="426"/>
        <w:rPr>
          <w:i/>
          <w:iCs/>
        </w:rPr>
      </w:pPr>
      <w:r>
        <w:t xml:space="preserve">Kontak </w:t>
      </w:r>
      <w:r w:rsidRPr="5B626A7F" w:rsidR="5B626A7F">
        <w:t xml:space="preserve">atau </w:t>
      </w:r>
      <w:r w:rsidRPr="00DD636A" w:rsidR="5B626A7F">
        <w:rPr>
          <w:i/>
          <w:iCs/>
        </w:rPr>
        <w:t>contact</w:t>
      </w:r>
      <w:r>
        <w:t xml:space="preserve"> adalah komponen yang digunakan sebagai input dalam rangkaian</w:t>
      </w:r>
      <w:r w:rsidR="00DD636A">
        <w:t xml:space="preserve"> </w:t>
      </w:r>
      <w:r>
        <w:t xml:space="preserve">ladder diagram.  Input ini dapat berupa sensor, push button, dan lainnya yang dapat mentrigger bekerjanya komponen </w:t>
      </w:r>
      <w:r w:rsidR="33DD360E">
        <w:t xml:space="preserve">lainnya </w:t>
      </w:r>
      <w:r>
        <w:t xml:space="preserve">pada rangkaian. Ada 2 jenis kontak, yaitu </w:t>
      </w:r>
      <w:r w:rsidRPr="00DD636A">
        <w:rPr>
          <w:i/>
          <w:iCs/>
        </w:rPr>
        <w:t>normally open contact</w:t>
      </w:r>
      <w:r>
        <w:t xml:space="preserve"> dan </w:t>
      </w:r>
      <w:r w:rsidRPr="00DD636A">
        <w:rPr>
          <w:i/>
          <w:iCs/>
        </w:rPr>
        <w:t xml:space="preserve">normally close contact. </w:t>
      </w:r>
    </w:p>
    <w:p w:rsidR="00BE518B" w:rsidP="00BE518B" w:rsidRDefault="33DD360E" w14:paraId="40E12C91" w14:textId="49A95BA3">
      <w:pPr>
        <w:pStyle w:val="ListParagraph"/>
        <w:numPr>
          <w:ilvl w:val="0"/>
          <w:numId w:val="31"/>
        </w:numPr>
        <w:ind w:left="709"/>
      </w:pPr>
      <w:r w:rsidRPr="33DD360E">
        <w:t>Normally Open Contact</w:t>
      </w:r>
    </w:p>
    <w:p w:rsidR="003E399C" w:rsidP="00BE518B" w:rsidRDefault="33DD360E" w14:paraId="71524EBE" w14:textId="6D326CF3">
      <w:pPr>
        <w:pStyle w:val="ListParagraph"/>
        <w:ind w:left="709"/>
      </w:pPr>
      <w:r w:rsidRPr="00BE518B">
        <w:rPr>
          <w:i/>
          <w:iCs/>
        </w:rPr>
        <w:t>Normally open contact</w:t>
      </w:r>
      <w:r>
        <w:t xml:space="preserve"> atau kontak NO adalah suatu kondisi dimana pada keadaan defaultnya gerbang kontak sudah terbuka sehingga listrik tidak dapat mengalir melewati kontak tersebut. Cara menggunakannya adalah dengan memilih ikon ‘open contact’ pada tools bar.</w:t>
      </w:r>
      <w:r w:rsidRPr="003E399C" w:rsidR="003E399C">
        <w:rPr>
          <w:noProof/>
        </w:rPr>
        <w:t xml:space="preserve"> </w:t>
      </w:r>
    </w:p>
    <w:p w:rsidR="33DD360E" w:rsidP="00BE518B" w:rsidRDefault="003E399C" w14:paraId="4F137433" w14:textId="5C1ABAE6">
      <w:pPr>
        <w:pStyle w:val="ListParagraph"/>
        <w:jc w:val="center"/>
      </w:pPr>
      <w:r>
        <w:rPr>
          <w:noProof/>
        </w:rPr>
        <w:drawing>
          <wp:inline distT="0" distB="0" distL="0" distR="0" wp14:anchorId="44AF8552" wp14:editId="535E4E56">
            <wp:extent cx="4572000" cy="2076450"/>
            <wp:effectExtent l="0" t="0" r="0" b="0"/>
            <wp:docPr id="1957630939" name="Picture 19576309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0939" name="Picture 1957630939"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007332AC" w:rsidP="005B4D25" w:rsidRDefault="00BE518B" w14:paraId="3CFA8713" w14:textId="3C2042E6">
      <w:pPr>
        <w:pStyle w:val="ListParagraph"/>
      </w:pPr>
      <w:r>
        <w:rPr>
          <w:noProof/>
        </w:rPr>
        <w:drawing>
          <wp:anchor distT="0" distB="0" distL="114300" distR="114300" simplePos="0" relativeHeight="251649536" behindDoc="0" locked="0" layoutInCell="1" allowOverlap="1" wp14:anchorId="52C522DD" wp14:editId="0545A8C7">
            <wp:simplePos x="0" y="0"/>
            <wp:positionH relativeFrom="column">
              <wp:posOffset>807720</wp:posOffset>
            </wp:positionH>
            <wp:positionV relativeFrom="paragraph">
              <wp:posOffset>195580</wp:posOffset>
            </wp:positionV>
            <wp:extent cx="4617720" cy="2096135"/>
            <wp:effectExtent l="0" t="0" r="0" b="0"/>
            <wp:wrapSquare wrapText="bothSides"/>
            <wp:docPr id="247200048" name="Picture 2472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0057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7720" cy="2096135"/>
                    </a:xfrm>
                    <a:prstGeom prst="rect">
                      <a:avLst/>
                    </a:prstGeom>
                  </pic:spPr>
                </pic:pic>
              </a:graphicData>
            </a:graphic>
            <wp14:sizeRelH relativeFrom="page">
              <wp14:pctWidth>0</wp14:pctWidth>
            </wp14:sizeRelH>
            <wp14:sizeRelV relativeFrom="page">
              <wp14:pctHeight>0</wp14:pctHeight>
            </wp14:sizeRelV>
          </wp:anchor>
        </w:drawing>
      </w:r>
      <w:r w:rsidR="4B8457F0">
        <w:t>Dan meletakannya pada workspace.</w:t>
      </w:r>
    </w:p>
    <w:p w:rsidR="003E399C" w:rsidP="005B4D25" w:rsidRDefault="003E399C" w14:paraId="1995E995" w14:textId="0E35C5FC">
      <w:pPr>
        <w:pStyle w:val="ListParagraph"/>
      </w:pPr>
    </w:p>
    <w:p w:rsidR="003E399C" w:rsidP="005B4D25" w:rsidRDefault="003E399C" w14:paraId="150DF11A" w14:textId="77777777">
      <w:pPr>
        <w:pStyle w:val="ListParagraph"/>
        <w:rPr>
          <w:noProof/>
        </w:rPr>
      </w:pPr>
    </w:p>
    <w:p w:rsidR="00DD636A" w:rsidP="005B4D25" w:rsidRDefault="00DD636A" w14:paraId="3FDF50FE" w14:textId="06287134">
      <w:pPr>
        <w:pStyle w:val="ListParagraph"/>
      </w:pPr>
    </w:p>
    <w:p w:rsidR="425853C0" w:rsidP="005B4D25" w:rsidRDefault="425853C0" w14:paraId="10C2F4D0" w14:textId="63D84049"/>
    <w:p w:rsidR="00BE518B" w:rsidP="00BE518B" w:rsidRDefault="33DD360E" w14:paraId="25993C37" w14:textId="7C0E9E2B">
      <w:pPr>
        <w:pStyle w:val="ListParagraph"/>
        <w:numPr>
          <w:ilvl w:val="0"/>
          <w:numId w:val="30"/>
        </w:numPr>
        <w:ind w:left="709"/>
      </w:pPr>
      <w:r w:rsidRPr="33DD360E">
        <w:t>Normally Close Contact</w:t>
      </w:r>
    </w:p>
    <w:p w:rsidR="007F037F" w:rsidP="00BE518B" w:rsidRDefault="4B8457F0" w14:paraId="475346B9" w14:textId="091C4E2C">
      <w:pPr>
        <w:pStyle w:val="ListParagraph"/>
      </w:pPr>
      <w:r w:rsidRPr="00BE518B">
        <w:rPr>
          <w:i/>
          <w:iCs/>
        </w:rPr>
        <w:t>Normally</w:t>
      </w:r>
      <w:r w:rsidRPr="00BE518B" w:rsidR="007F037F">
        <w:rPr>
          <w:i/>
          <w:iCs/>
        </w:rPr>
        <w:t xml:space="preserve"> close contact</w:t>
      </w:r>
      <w:r w:rsidR="007F037F">
        <w:t xml:space="preserve"> atau kontak NC adalah suatu kondisi dimana pada keadaan defaultnya gerbang kontak </w:t>
      </w:r>
      <w:r>
        <w:t xml:space="preserve">sudah </w:t>
      </w:r>
      <w:r w:rsidR="007F037F">
        <w:t xml:space="preserve">tertutup sehingga listrik </w:t>
      </w:r>
      <w:r>
        <w:t xml:space="preserve">tidak </w:t>
      </w:r>
      <w:r w:rsidR="007F037F">
        <w:t>dapat mengalir melewati kontak tersebut</w:t>
      </w:r>
      <w:r>
        <w:t xml:space="preserve">. Cara menggunakannya adalah dengan memilih ikon ‘closed contact’ pada tools bar. </w:t>
      </w:r>
    </w:p>
    <w:p w:rsidRPr="00DD636A" w:rsidR="007F037F" w:rsidP="00BE518B" w:rsidRDefault="007F037F" w14:paraId="7FA44065" w14:textId="1F37E3F5">
      <w:pPr>
        <w:pStyle w:val="ListParagraph"/>
        <w:jc w:val="center"/>
      </w:pPr>
      <w:r>
        <w:rPr>
          <w:noProof/>
        </w:rPr>
        <w:drawing>
          <wp:inline distT="0" distB="0" distL="0" distR="0" wp14:anchorId="718FCC30" wp14:editId="701C7234">
            <wp:extent cx="3966845" cy="916305"/>
            <wp:effectExtent l="0" t="0" r="0" b="0"/>
            <wp:docPr id="4" name="Picture 4" descr="Instruksi Dasar Pemrograman Diagram Ladder – Menara Ilmu – Programmable  Logic Controlle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rcRect l="-368" t="-8309" r="31116"/>
                    <a:stretch>
                      <a:fillRect/>
                    </a:stretch>
                  </pic:blipFill>
                  <pic:spPr bwMode="auto">
                    <a:xfrm>
                      <a:off x="0" y="0"/>
                      <a:ext cx="3966845" cy="916305"/>
                    </a:xfrm>
                    <a:prstGeom prst="rect">
                      <a:avLst/>
                    </a:prstGeom>
                    <a:noFill/>
                    <a:ln>
                      <a:noFill/>
                    </a:ln>
                    <a:extLst>
                      <a:ext uri="{53640926-AAD7-44D8-BBD7-CCE9431645EC}">
                        <a14:shadowObscured xmlns:a14="http://schemas.microsoft.com/office/drawing/2010/main"/>
                      </a:ext>
                    </a:extLst>
                  </pic:spPr>
                </pic:pic>
              </a:graphicData>
            </a:graphic>
          </wp:inline>
        </w:drawing>
      </w:r>
      <w:r w:rsidRPr="00DD636A">
        <w:t>:</w:t>
      </w:r>
    </w:p>
    <w:p w:rsidRPr="00236C84" w:rsidR="007F037F" w:rsidP="00BE518B" w:rsidRDefault="007F037F" w14:paraId="5B476F68" w14:textId="6F7697DE">
      <w:pPr>
        <w:pStyle w:val="ListParagraph"/>
        <w:jc w:val="center"/>
      </w:pPr>
      <w:r w:rsidRPr="00842EAD">
        <w:rPr>
          <w:b/>
          <w:bCs/>
        </w:rPr>
        <w:t xml:space="preserve">Gambar </w:t>
      </w:r>
      <w:r w:rsidR="00FF24B3">
        <w:rPr>
          <w:b/>
          <w:bCs/>
        </w:rPr>
        <w:t>2</w:t>
      </w:r>
      <w:r>
        <w:t xml:space="preserve"> Kontak NO dan NC</w:t>
      </w:r>
    </w:p>
    <w:p w:rsidR="00DD636A" w:rsidP="00BE518B" w:rsidRDefault="00DD636A" w14:paraId="1364B51A" w14:textId="780EB1DC">
      <w:pPr>
        <w:pStyle w:val="ListParagraph"/>
        <w:jc w:val="center"/>
      </w:pPr>
    </w:p>
    <w:p w:rsidR="007F037F" w:rsidP="005B4D25" w:rsidRDefault="007F037F" w14:paraId="5E89C76A" w14:textId="16F6C15C">
      <w:pPr>
        <w:pStyle w:val="ListParagraph"/>
        <w:rPr>
          <w:i/>
          <w:iCs/>
        </w:rPr>
      </w:pPr>
      <w:r>
        <w:t xml:space="preserve">Di lain hal, koil atau </w:t>
      </w:r>
      <w:r w:rsidRPr="00AC2C4C">
        <w:rPr>
          <w:i/>
          <w:iCs/>
        </w:rPr>
        <w:t>coil</w:t>
      </w:r>
      <w:r>
        <w:t xml:space="preserve"> adalah komponen ladder diagram yang digunakan sebagai output dari pemrograman. Bentuk koil sangat bervariasi bergantung pada apa yang ingin dikontrol, contohnya adalah lampu, speaker, konveyor, dan banyak lagi. Pada umumnya, koil sama dengan kontak dimana dibagi menjadi 2 jenis, yaitu </w:t>
      </w:r>
      <w:r w:rsidRPr="00B74920">
        <w:rPr>
          <w:i/>
          <w:iCs/>
        </w:rPr>
        <w:t xml:space="preserve">normally open </w:t>
      </w:r>
      <w:r>
        <w:rPr>
          <w:i/>
          <w:iCs/>
        </w:rPr>
        <w:t>coil</w:t>
      </w:r>
      <w:r>
        <w:t xml:space="preserve"> dan </w:t>
      </w:r>
      <w:r w:rsidRPr="00B74920">
        <w:rPr>
          <w:i/>
          <w:iCs/>
        </w:rPr>
        <w:t xml:space="preserve">normally close </w:t>
      </w:r>
      <w:r>
        <w:rPr>
          <w:i/>
          <w:iCs/>
        </w:rPr>
        <w:t xml:space="preserve">coil. </w:t>
      </w:r>
      <w:r w:rsidRPr="000362FE">
        <w:t xml:space="preserve">Berikut adalah bentuk dari </w:t>
      </w:r>
      <w:r>
        <w:t>koil</w:t>
      </w:r>
      <w:r w:rsidRPr="000362FE">
        <w:t xml:space="preserve"> NO dan NC</w:t>
      </w:r>
      <w:r w:rsidRPr="000362FE">
        <w:rPr>
          <w:i/>
          <w:iCs/>
        </w:rPr>
        <w:t>:</w:t>
      </w:r>
    </w:p>
    <w:p w:rsidR="007F037F" w:rsidP="005B4D25" w:rsidRDefault="007F037F" w14:paraId="66B41728" w14:textId="77777777">
      <w:pPr>
        <w:pStyle w:val="ListParagraph"/>
      </w:pPr>
    </w:p>
    <w:p w:rsidRPr="000362FE" w:rsidR="007F037F" w:rsidP="005B4D25" w:rsidRDefault="007F037F" w14:paraId="25E937B8" w14:textId="77777777">
      <w:pPr>
        <w:pStyle w:val="ListParagraph"/>
        <w:rPr>
          <w:i/>
          <w:iCs/>
        </w:rPr>
      </w:pPr>
      <w:r>
        <w:rPr>
          <w:noProof/>
        </w:rPr>
        <w:drawing>
          <wp:anchor distT="0" distB="0" distL="0" distR="0" simplePos="0" relativeHeight="251625984" behindDoc="0" locked="0" layoutInCell="1" allowOverlap="1" wp14:anchorId="37FCCA4C" wp14:editId="77E9855F">
            <wp:simplePos x="0" y="0"/>
            <wp:positionH relativeFrom="page">
              <wp:posOffset>4246196</wp:posOffset>
            </wp:positionH>
            <wp:positionV relativeFrom="paragraph">
              <wp:posOffset>0</wp:posOffset>
            </wp:positionV>
            <wp:extent cx="1135380" cy="386715"/>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38" cstate="print"/>
                    <a:stretch>
                      <a:fillRect/>
                    </a:stretch>
                  </pic:blipFill>
                  <pic:spPr>
                    <a:xfrm>
                      <a:off x="0" y="0"/>
                      <a:ext cx="1135380" cy="38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24960" behindDoc="0" locked="0" layoutInCell="1" allowOverlap="1" wp14:anchorId="54AE7D74" wp14:editId="450FB35E">
            <wp:simplePos x="0" y="0"/>
            <wp:positionH relativeFrom="page">
              <wp:posOffset>2180297</wp:posOffset>
            </wp:positionH>
            <wp:positionV relativeFrom="paragraph">
              <wp:posOffset>390</wp:posOffset>
            </wp:positionV>
            <wp:extent cx="1184275" cy="3797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39" cstate="print"/>
                    <a:stretch>
                      <a:fillRect/>
                    </a:stretch>
                  </pic:blipFill>
                  <pic:spPr>
                    <a:xfrm>
                      <a:off x="0" y="0"/>
                      <a:ext cx="1184275" cy="379730"/>
                    </a:xfrm>
                    <a:prstGeom prst="rect">
                      <a:avLst/>
                    </a:prstGeom>
                  </pic:spPr>
                </pic:pic>
              </a:graphicData>
            </a:graphic>
            <wp14:sizeRelH relativeFrom="margin">
              <wp14:pctWidth>0</wp14:pctWidth>
            </wp14:sizeRelH>
            <wp14:sizeRelV relativeFrom="margin">
              <wp14:pctHeight>0</wp14:pctHeight>
            </wp14:sizeRelV>
          </wp:anchor>
        </w:drawing>
      </w:r>
    </w:p>
    <w:p w:rsidRPr="000362FE" w:rsidR="007F037F" w:rsidP="00BE518B" w:rsidRDefault="007F037F" w14:paraId="7F0B4DAE" w14:textId="19844F49">
      <w:pPr>
        <w:pStyle w:val="ListParagraph"/>
        <w:jc w:val="center"/>
      </w:pPr>
      <w:r w:rsidRPr="00842EAD">
        <w:rPr>
          <w:b/>
          <w:bCs/>
        </w:rPr>
        <w:t xml:space="preserve">Gambar </w:t>
      </w:r>
      <w:r w:rsidR="00E41EEE">
        <w:rPr>
          <w:b/>
          <w:bCs/>
        </w:rPr>
        <w:t>1</w:t>
      </w:r>
      <w:r w:rsidR="00DD636A">
        <w:rPr>
          <w:b/>
          <w:bCs/>
        </w:rPr>
        <w:t xml:space="preserve"> </w:t>
      </w:r>
      <w:r>
        <w:t>Koil NO dan NC</w:t>
      </w:r>
    </w:p>
    <w:p w:rsidRPr="00AC2C4C" w:rsidR="007F037F" w:rsidP="005B4D25" w:rsidRDefault="007F037F" w14:paraId="6FB0031F" w14:textId="526F4910">
      <w:pPr>
        <w:pStyle w:val="ListParagraph"/>
      </w:pPr>
      <w:r>
        <w:t xml:space="preserve">Hanya dengan menggunakan dua komponen ini, maka berbagai jenis rangkaian dapat dibuat untuk menjalankan suatu aksi. Kontak digunakan sebagai input dan koil digunakan sebagai output yang dapat dikontrol. Dalam pembuatan rangkaian tersebut, ada </w:t>
      </w:r>
      <w:r w:rsidR="00976636">
        <w:t>4</w:t>
      </w:r>
      <w:r>
        <w:t xml:space="preserve"> logika umum yang sering digunakan dalam membuat beberapa aturan fungsi. Logika tersebut adalah logika NOT, AND,</w:t>
      </w:r>
      <w:r w:rsidR="00C46A11">
        <w:t xml:space="preserve"> dan</w:t>
      </w:r>
      <w:r>
        <w:t xml:space="preserve"> OR.</w:t>
      </w:r>
    </w:p>
    <w:p w:rsidRPr="00AF3EA6" w:rsidR="007F037F" w:rsidP="00BE518B" w:rsidRDefault="007F037F" w14:paraId="4E74A04A" w14:textId="0B033983">
      <w:pPr>
        <w:pStyle w:val="ListParagraph"/>
        <w:numPr>
          <w:ilvl w:val="0"/>
          <w:numId w:val="32"/>
        </w:numPr>
      </w:pPr>
      <w:r w:rsidRPr="00AF3EA6">
        <w:t>Logika NOT</w:t>
      </w:r>
    </w:p>
    <w:p w:rsidR="007F037F" w:rsidP="005B4D25" w:rsidRDefault="007F037F" w14:paraId="6B36239A" w14:textId="5DFAAB92">
      <w:pPr>
        <w:pStyle w:val="ListParagraph"/>
      </w:pPr>
      <w:r>
        <w:t xml:space="preserve">Logika NOT pada ladder diagram dapat juga disebut dengan logika pemutus rangkaian. Untuk membuat rangkaian ini, umumnya hanya menggunakan komponen NC </w:t>
      </w:r>
      <w:r w:rsidRPr="007D3C0C">
        <w:rPr>
          <w:i/>
          <w:iCs/>
        </w:rPr>
        <w:t>contact</w:t>
      </w:r>
      <w:r>
        <w:rPr>
          <w:i/>
          <w:iCs/>
        </w:rPr>
        <w:t xml:space="preserve"> </w:t>
      </w:r>
      <w:r w:rsidRPr="00ED2A06">
        <w:t xml:space="preserve">dan </w:t>
      </w:r>
      <w:r>
        <w:t>k</w:t>
      </w:r>
      <w:r w:rsidRPr="00ED2A06">
        <w:t>oil sebagai output</w:t>
      </w:r>
      <w:r>
        <w:t xml:space="preserve">. </w:t>
      </w:r>
      <w:r w:rsidRPr="007D3C0C">
        <w:rPr>
          <w:i/>
          <w:iCs/>
        </w:rPr>
        <w:t>Normally close contact</w:t>
      </w:r>
      <w:r>
        <w:t xml:space="preserve"> berfungsi sebagai pemutus arus listrik dimana pada keadaan defaultnya gerbang kontak tertutup sehingga arus listrik akan mengalir dan menyalakan output, tetapi ketika NC </w:t>
      </w:r>
      <w:r w:rsidRPr="007D3C0C">
        <w:rPr>
          <w:i/>
          <w:iCs/>
        </w:rPr>
        <w:t>contact</w:t>
      </w:r>
      <w:r>
        <w:t xml:space="preserve"> diberikan aksi/</w:t>
      </w:r>
      <w:r w:rsidRPr="007D3C0C">
        <w:rPr>
          <w:i/>
          <w:iCs/>
        </w:rPr>
        <w:t>trigger</w:t>
      </w:r>
      <w:r>
        <w:t xml:space="preserve"> maka gerbang kontak akan terbuka dan memutuskan arus listrik yang mengalir. Bentuk logika NOT pada ladder diagram dapat dilihat seperti berikut:</w:t>
      </w:r>
    </w:p>
    <w:p w:rsidR="007F037F" w:rsidP="005B4D25" w:rsidRDefault="003E399C" w14:paraId="1700BA4B" w14:textId="7494F081">
      <w:pPr>
        <w:pStyle w:val="ListParagraph"/>
      </w:pPr>
      <w:r w:rsidRPr="00236C84">
        <w:rPr>
          <w:noProof/>
        </w:rPr>
        <w:drawing>
          <wp:anchor distT="0" distB="0" distL="114300" distR="114300" simplePos="0" relativeHeight="251619840" behindDoc="0" locked="0" layoutInCell="1" allowOverlap="1" wp14:anchorId="0660EA07" wp14:editId="064C6E89">
            <wp:simplePos x="0" y="0"/>
            <wp:positionH relativeFrom="column">
              <wp:posOffset>2025650</wp:posOffset>
            </wp:positionH>
            <wp:positionV relativeFrom="paragraph">
              <wp:posOffset>77470</wp:posOffset>
            </wp:positionV>
            <wp:extent cx="2440940" cy="104076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40940" cy="1040765"/>
                    </a:xfrm>
                    <a:prstGeom prst="rect">
                      <a:avLst/>
                    </a:prstGeom>
                  </pic:spPr>
                </pic:pic>
              </a:graphicData>
            </a:graphic>
            <wp14:sizeRelH relativeFrom="page">
              <wp14:pctWidth>0</wp14:pctWidth>
            </wp14:sizeRelH>
            <wp14:sizeRelV relativeFrom="page">
              <wp14:pctHeight>0</wp14:pctHeight>
            </wp14:sizeRelV>
          </wp:anchor>
        </w:drawing>
      </w:r>
    </w:p>
    <w:p w:rsidR="007F037F" w:rsidP="005B4D25" w:rsidRDefault="007F037F" w14:paraId="11F77FBA" w14:textId="77777777">
      <w:pPr>
        <w:pStyle w:val="ListParagraph"/>
      </w:pPr>
    </w:p>
    <w:p w:rsidR="007F037F" w:rsidP="005B4D25" w:rsidRDefault="007F037F" w14:paraId="5EEBCA0D" w14:textId="77777777">
      <w:pPr>
        <w:pStyle w:val="ListParagraph"/>
      </w:pPr>
    </w:p>
    <w:p w:rsidR="007F037F" w:rsidP="005B4D25" w:rsidRDefault="007F037F" w14:paraId="16B33981" w14:textId="77777777">
      <w:pPr>
        <w:pStyle w:val="ListParagraph"/>
      </w:pPr>
    </w:p>
    <w:p w:rsidR="007F037F" w:rsidP="005B4D25" w:rsidRDefault="007F037F" w14:paraId="74B1C91A" w14:textId="77777777">
      <w:pPr>
        <w:pStyle w:val="ListParagraph"/>
      </w:pPr>
    </w:p>
    <w:p w:rsidR="007F037F" w:rsidP="005B4D25" w:rsidRDefault="007F037F" w14:paraId="637CCFF9" w14:textId="77777777">
      <w:pPr>
        <w:pStyle w:val="ListParagraph"/>
      </w:pPr>
    </w:p>
    <w:p w:rsidR="00BE518B" w:rsidP="00BE518B" w:rsidRDefault="00842EAD" w14:paraId="46436217" w14:textId="73209A7F">
      <w:pPr>
        <w:pStyle w:val="ListParagraph"/>
        <w:jc w:val="center"/>
      </w:pPr>
      <w:r w:rsidRPr="00BE518B">
        <w:rPr>
          <w:b/>
        </w:rPr>
        <w:t xml:space="preserve">Gambar </w:t>
      </w:r>
      <w:r w:rsidRPr="00BE518B" w:rsidR="003E399C">
        <w:rPr>
          <w:b/>
        </w:rPr>
        <w:t>XX</w:t>
      </w:r>
      <w:r w:rsidR="003E399C">
        <w:t>.</w:t>
      </w:r>
      <w:r w:rsidR="007F037F">
        <w:t xml:space="preserve"> Logika NOT</w:t>
      </w:r>
    </w:p>
    <w:p w:rsidRPr="00BE518B" w:rsidR="00A555B3" w:rsidP="00BE518B" w:rsidRDefault="00A555B3" w14:paraId="6F1A47AA" w14:textId="77777777">
      <w:pPr>
        <w:pStyle w:val="ListParagraph"/>
      </w:pPr>
      <w:r>
        <w:rPr>
          <w:bCs/>
        </w:rPr>
        <w:t>Tujuan awal dibuatnya PLC adalah untuk menggantikan sistem relay yang pada saat itu sering digunakan. Dulu, relay disusun sedemikian rupa untuk membuat logika. Kemunculan PLC mengganti logika relay menjadi logika ladder. Berikut merupakan contoh dari penggunan logika relay dan ladder berserta gerbang logikannya</w:t>
      </w:r>
    </w:p>
    <w:p w:rsidR="00A555B3" w:rsidP="00EB423A" w:rsidRDefault="00A555B3" w14:paraId="5E3C2C02" w14:textId="08B361B0">
      <w:pPr>
        <w:jc w:val="center"/>
        <w:rPr>
          <w:noProof/>
        </w:rPr>
      </w:pPr>
      <w:r w:rsidRPr="00D7310F">
        <w:rPr>
          <w:noProof/>
        </w:rPr>
        <w:drawing>
          <wp:inline distT="0" distB="0" distL="0" distR="0" wp14:anchorId="133D1BA5" wp14:editId="7A03F12E">
            <wp:extent cx="4265930" cy="1008055"/>
            <wp:effectExtent l="0" t="0" r="1270" b="1905"/>
            <wp:docPr id="207005711" name="Picture 207005711" descr="A diagram of a ladder log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11" name="Picture 1" descr="A diagram of a ladder logic program&#10;&#10;Description automatically generated with medium confidence"/>
                    <pic:cNvPicPr/>
                  </pic:nvPicPr>
                  <pic:blipFill>
                    <a:blip r:embed="rId41"/>
                    <a:stretch>
                      <a:fillRect/>
                    </a:stretch>
                  </pic:blipFill>
                  <pic:spPr>
                    <a:xfrm>
                      <a:off x="0" y="0"/>
                      <a:ext cx="4277139" cy="1010704"/>
                    </a:xfrm>
                    <a:prstGeom prst="rect">
                      <a:avLst/>
                    </a:prstGeom>
                  </pic:spPr>
                </pic:pic>
              </a:graphicData>
            </a:graphic>
          </wp:inline>
        </w:drawing>
      </w:r>
    </w:p>
    <w:p w:rsidR="00A555B3" w:rsidP="00EB423A" w:rsidRDefault="00A555B3" w14:paraId="45712E41" w14:textId="77777777">
      <w:pPr>
        <w:jc w:val="center"/>
        <w:rPr>
          <w:b/>
          <w:bCs/>
        </w:rPr>
      </w:pPr>
      <w:r>
        <w:rPr>
          <w:noProof/>
        </w:rPr>
        <w:t xml:space="preserve">Gambar XX. </w:t>
      </w:r>
      <w:r>
        <w:rPr>
          <w:bCs/>
        </w:rPr>
        <w:t>Logika AND</w:t>
      </w:r>
    </w:p>
    <w:p w:rsidRPr="008B00A5" w:rsidR="00A555B3" w:rsidP="005B4D25" w:rsidRDefault="00A555B3" w14:paraId="2208522D" w14:textId="77777777">
      <w:pPr>
        <w:rPr>
          <w:noProof/>
        </w:rPr>
      </w:pPr>
    </w:p>
    <w:p w:rsidR="00A555B3" w:rsidP="00EB423A" w:rsidRDefault="00A555B3" w14:paraId="344544AA" w14:textId="75D7B728">
      <w:pPr>
        <w:jc w:val="center"/>
        <w:rPr>
          <w:noProof/>
        </w:rPr>
      </w:pPr>
      <w:r w:rsidRPr="001D650A">
        <w:rPr>
          <w:noProof/>
        </w:rPr>
        <w:drawing>
          <wp:inline distT="0" distB="0" distL="0" distR="0" wp14:anchorId="61EF5080" wp14:editId="3572BC60">
            <wp:extent cx="4238198" cy="1013460"/>
            <wp:effectExtent l="0" t="0" r="0" b="0"/>
            <wp:docPr id="937576714" name="Picture 937576714" descr="A diagram of a ladder log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6714" name="Picture 1" descr="A diagram of a ladder logic program&#10;&#10;Description automatically generated with medium confidence"/>
                    <pic:cNvPicPr/>
                  </pic:nvPicPr>
                  <pic:blipFill>
                    <a:blip r:embed="rId42"/>
                    <a:stretch>
                      <a:fillRect/>
                    </a:stretch>
                  </pic:blipFill>
                  <pic:spPr>
                    <a:xfrm>
                      <a:off x="0" y="0"/>
                      <a:ext cx="4273323" cy="1021859"/>
                    </a:xfrm>
                    <a:prstGeom prst="rect">
                      <a:avLst/>
                    </a:prstGeom>
                  </pic:spPr>
                </pic:pic>
              </a:graphicData>
            </a:graphic>
          </wp:inline>
        </w:drawing>
      </w:r>
    </w:p>
    <w:p w:rsidR="00A555B3" w:rsidP="00EB423A" w:rsidRDefault="00A555B3" w14:paraId="60681010" w14:textId="77777777">
      <w:pPr>
        <w:jc w:val="center"/>
        <w:rPr>
          <w:b/>
          <w:bCs/>
          <w:noProof/>
        </w:rPr>
      </w:pPr>
      <w:r>
        <w:rPr>
          <w:noProof/>
        </w:rPr>
        <w:t xml:space="preserve">Gambar XX. </w:t>
      </w:r>
      <w:r>
        <w:rPr>
          <w:bCs/>
          <w:noProof/>
        </w:rPr>
        <w:t>Logika OR</w:t>
      </w:r>
    </w:p>
    <w:p w:rsidRPr="007C7798" w:rsidR="007F037F" w:rsidP="005B4D25" w:rsidRDefault="007F129A" w14:paraId="2FC60449" w14:textId="5CE0B7D2">
      <w:pPr>
        <w:pStyle w:val="Heading3"/>
      </w:pPr>
      <w:bookmarkStart w:name="_Toc134174845" w:id="37"/>
      <w:bookmarkStart w:name="_Toc134553668" w:id="38"/>
      <w:r>
        <w:t xml:space="preserve">2.2.3 </w:t>
      </w:r>
      <w:r w:rsidRPr="007C7798" w:rsidR="007F037F">
        <w:t>Blok Fungsi</w:t>
      </w:r>
      <w:bookmarkEnd w:id="37"/>
      <w:bookmarkEnd w:id="38"/>
    </w:p>
    <w:p w:rsidR="00167F90" w:rsidP="00EB423A" w:rsidRDefault="007F037F" w14:paraId="6578BEC1" w14:textId="77777777">
      <w:pPr>
        <w:pStyle w:val="ListParagraph"/>
        <w:ind w:left="0" w:firstLine="720"/>
      </w:pPr>
      <w:r>
        <w:t xml:space="preserve">Blok fungsi atau </w:t>
      </w:r>
      <w:r w:rsidRPr="000362FE">
        <w:rPr>
          <w:i/>
          <w:iCs/>
        </w:rPr>
        <w:t>function blo</w:t>
      </w:r>
      <w:r>
        <w:rPr>
          <w:i/>
          <w:iCs/>
        </w:rPr>
        <w:t>c</w:t>
      </w:r>
      <w:r w:rsidRPr="000362FE">
        <w:rPr>
          <w:i/>
          <w:iCs/>
        </w:rPr>
        <w:t>k</w:t>
      </w:r>
      <w:r>
        <w:t xml:space="preserve"> sering digunakan dalam pembuatan rangkaian ladder diagram yang lebih kompleks. Hal itu disebabkan oleh blok fungsi memiliki fungsi tambahan selain dari fungsi kontak/input dan koil/output saja. Di dalam blok fungsi terdapat berbagai fungsi tambahan, seperti timer, counter, dan banyak lagi. Namun, 2 blok fungsi yang paling kerap digunakan untuk menyelesaikan permasalahan pada umumnya adalah blok fungsi timer dan counter. </w:t>
      </w:r>
    </w:p>
    <w:p w:rsidRPr="007F129A" w:rsidR="007F037F" w:rsidP="00EB423A" w:rsidRDefault="007F129A" w14:paraId="25CCD346" w14:textId="23B3E00B">
      <w:pPr>
        <w:pStyle w:val="Heading4"/>
      </w:pPr>
      <w:r w:rsidRPr="007F129A">
        <w:t xml:space="preserve">2.2.3.1 </w:t>
      </w:r>
      <w:r w:rsidRPr="007F129A" w:rsidR="007F037F">
        <w:t>Timer</w:t>
      </w:r>
    </w:p>
    <w:p w:rsidRPr="00A407F3" w:rsidR="007F037F" w:rsidP="00EB423A" w:rsidRDefault="007F037F" w14:paraId="3DD1F188" w14:textId="77777777">
      <w:pPr>
        <w:ind w:firstLine="720"/>
      </w:pPr>
      <w:r>
        <w:t>Timer adalah suatu blok fungsi yang menggunakan fungsi waktu sebagai value inputnya. Pada umumnya, t</w:t>
      </w:r>
      <w:r w:rsidRPr="00A407F3">
        <w:t>imer</w:t>
      </w:r>
      <w:r>
        <w:t xml:space="preserve"> pada blok fungsi dapat dibagi 2, yaitu Timer On Delay (TON) dan Timer Off Delay (TOF).</w:t>
      </w:r>
    </w:p>
    <w:p w:rsidRPr="007657B8" w:rsidR="007F037F" w:rsidP="00EB423A" w:rsidRDefault="007F037F" w14:paraId="3C26D0A3" w14:textId="5FC66C8E">
      <w:pPr>
        <w:pStyle w:val="ListParagraph"/>
        <w:numPr>
          <w:ilvl w:val="3"/>
          <w:numId w:val="2"/>
        </w:numPr>
        <w:ind w:left="709"/>
      </w:pPr>
      <w:r w:rsidRPr="00B84A5A">
        <w:t>Timer On Delay</w:t>
      </w:r>
    </w:p>
    <w:p w:rsidR="007F037F" w:rsidP="005B4D25" w:rsidRDefault="003E399C" w14:paraId="381ED87A" w14:textId="5535022D">
      <w:pPr>
        <w:pStyle w:val="ListParagraph"/>
      </w:pPr>
      <w:r w:rsidRPr="00275E8E">
        <w:rPr>
          <w:noProof/>
        </w:rPr>
        <w:drawing>
          <wp:anchor distT="0" distB="0" distL="114300" distR="114300" simplePos="0" relativeHeight="251628032" behindDoc="0" locked="0" layoutInCell="1" allowOverlap="1" wp14:anchorId="54699C0C" wp14:editId="75927DAC">
            <wp:simplePos x="0" y="0"/>
            <wp:positionH relativeFrom="column">
              <wp:posOffset>1935480</wp:posOffset>
            </wp:positionH>
            <wp:positionV relativeFrom="paragraph">
              <wp:posOffset>1460500</wp:posOffset>
            </wp:positionV>
            <wp:extent cx="2377440" cy="1252220"/>
            <wp:effectExtent l="0" t="0" r="381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15038"/>
                    <a:stretch/>
                  </pic:blipFill>
                  <pic:spPr bwMode="auto">
                    <a:xfrm>
                      <a:off x="0" y="0"/>
                      <a:ext cx="2377440" cy="125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037F">
        <w:t xml:space="preserve">Timer On Delay atau TON memiliki fungsi dimana ouput akan menyala setelah delay waktu/value waktu yang telah diinputkan pada timer. Dengan kata lain, gerbang kontak pada timer akan tertutup setelah melewati value waktu yang diinputkan dan meneruskan arus listrik yang mengalir ke rangkaian ladder diagram selanjutnya. Contohnya adalah ketika TON diberikan value waktu 3 detik dan dihubungkan dengan kontak NO serta koil/output.  Maka, ketika kontak NO diberikan aksi, output akan mati pada 3 detik diawal dan menyala setelah 3 detik tersebut. </w:t>
      </w:r>
    </w:p>
    <w:p w:rsidRPr="00275E8E" w:rsidR="007F037F" w:rsidP="00EB423A" w:rsidRDefault="00842EAD" w14:paraId="1263A34E" w14:textId="0538201F">
      <w:pPr>
        <w:jc w:val="center"/>
      </w:pPr>
      <w:r w:rsidRPr="00842EAD">
        <w:rPr>
          <w:b/>
          <w:bCs/>
        </w:rPr>
        <w:t>Gambar 2.2.</w:t>
      </w:r>
      <w:r>
        <w:rPr>
          <w:b/>
          <w:bCs/>
        </w:rPr>
        <w:t>3</w:t>
      </w:r>
      <w:r w:rsidRPr="00842EAD">
        <w:rPr>
          <w:b/>
          <w:bCs/>
        </w:rPr>
        <w:t>.</w:t>
      </w:r>
      <w:r>
        <w:rPr>
          <w:b/>
          <w:bCs/>
        </w:rPr>
        <w:t>1</w:t>
      </w:r>
      <w:r>
        <w:t xml:space="preserve"> </w:t>
      </w:r>
      <w:r w:rsidR="007F037F">
        <w:t>Timer On Delay</w:t>
      </w:r>
    </w:p>
    <w:p w:rsidR="007F037F" w:rsidP="00EB423A" w:rsidRDefault="007F037F" w14:paraId="137C98CB" w14:textId="49FD0D01">
      <w:pPr>
        <w:pStyle w:val="ListParagraph"/>
        <w:numPr>
          <w:ilvl w:val="3"/>
          <w:numId w:val="2"/>
        </w:numPr>
        <w:ind w:left="709"/>
      </w:pPr>
      <w:r w:rsidRPr="00B84A5A">
        <w:t>Timer Off Delay</w:t>
      </w:r>
    </w:p>
    <w:p w:rsidR="007F037F" w:rsidP="005B4D25" w:rsidRDefault="003E399C" w14:paraId="2DFE52BA" w14:textId="1AA44786">
      <w:pPr>
        <w:pStyle w:val="ListParagraph"/>
      </w:pPr>
      <w:r w:rsidRPr="00275E8E">
        <w:rPr>
          <w:noProof/>
        </w:rPr>
        <w:drawing>
          <wp:anchor distT="0" distB="0" distL="114300" distR="114300" simplePos="0" relativeHeight="251627008" behindDoc="0" locked="0" layoutInCell="1" allowOverlap="1" wp14:anchorId="407850CF" wp14:editId="45A614BD">
            <wp:simplePos x="0" y="0"/>
            <wp:positionH relativeFrom="column">
              <wp:posOffset>2146935</wp:posOffset>
            </wp:positionH>
            <wp:positionV relativeFrom="paragraph">
              <wp:posOffset>1644650</wp:posOffset>
            </wp:positionV>
            <wp:extent cx="2167890" cy="135699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67890" cy="1356995"/>
                    </a:xfrm>
                    <a:prstGeom prst="rect">
                      <a:avLst/>
                    </a:prstGeom>
                  </pic:spPr>
                </pic:pic>
              </a:graphicData>
            </a:graphic>
            <wp14:sizeRelH relativeFrom="page">
              <wp14:pctWidth>0</wp14:pctWidth>
            </wp14:sizeRelH>
            <wp14:sizeRelV relativeFrom="page">
              <wp14:pctHeight>0</wp14:pctHeight>
            </wp14:sizeRelV>
          </wp:anchor>
        </w:drawing>
      </w:r>
      <w:r w:rsidR="007F037F">
        <w:t>Berbeda dengan Timer On Delay, Timer Off Delay atau TOF memiliki fungsi dimana ouput akan mati setelah delay waktu/value waktu yang telah diinputkan pada timer. Dengan kata lain, gerbang kontak pada timer akan terbuka setelah melewati value waktu yang diinputkan dan mematikan arus listrik sehingga tidak mengalir ke rangkaian ladder diagram selanjutnya. Contohnya adalah ketika TOF diberikan value waktu 3 detik dan dihubungkan dengan kontak NO serta koil/output. Maka, ketika kontak NO diberikan aksi, output akan menyala selama 3 detik diawal dan mati setelah 3 detik tersebut. Berikut adalah bentuk dari Timer Off Delay:</w:t>
      </w:r>
    </w:p>
    <w:p w:rsidRPr="00275E8E" w:rsidR="007F037F" w:rsidP="00EB423A" w:rsidRDefault="00842EAD" w14:paraId="10B87F24" w14:textId="197AC44A">
      <w:pPr>
        <w:jc w:val="center"/>
      </w:pPr>
      <w:r w:rsidRPr="00842EAD">
        <w:rPr>
          <w:b/>
          <w:bCs/>
        </w:rPr>
        <w:t>Gambar 2.2.</w:t>
      </w:r>
      <w:r>
        <w:rPr>
          <w:b/>
          <w:bCs/>
        </w:rPr>
        <w:t>3</w:t>
      </w:r>
      <w:r w:rsidRPr="00842EAD">
        <w:rPr>
          <w:b/>
          <w:bCs/>
        </w:rPr>
        <w:t>.</w:t>
      </w:r>
      <w:r>
        <w:rPr>
          <w:b/>
          <w:bCs/>
        </w:rPr>
        <w:t xml:space="preserve">2 </w:t>
      </w:r>
      <w:r w:rsidR="007F037F">
        <w:t>Timer Off Delay</w:t>
      </w:r>
    </w:p>
    <w:p w:rsidR="007F037F" w:rsidP="00EB423A" w:rsidRDefault="003E399C" w14:paraId="10F24C31" w14:textId="7541EA2E">
      <w:pPr>
        <w:pStyle w:val="Heading4"/>
      </w:pPr>
      <w:r>
        <w:t xml:space="preserve">2.2.3.2 </w:t>
      </w:r>
      <w:r w:rsidR="007F037F">
        <w:t>Counter</w:t>
      </w:r>
      <w:r w:rsidR="007F037F">
        <w:tab/>
      </w:r>
    </w:p>
    <w:p w:rsidRPr="00275E8E" w:rsidR="007F037F" w:rsidP="005B4D25" w:rsidRDefault="007F037F" w14:paraId="3A61AB8C" w14:textId="77777777">
      <w:pPr>
        <w:pStyle w:val="ListParagraph"/>
      </w:pPr>
      <w:r>
        <w:t>Counter adalah suatu blok fungsi yang menggunakan fungsi jumlah angka sebagai value inputnya. Pada umumnya, counter pada blok fungsi dapat dibagi 2, yaitu Counter Up (CTU) dan Counter Down (CTD).</w:t>
      </w:r>
    </w:p>
    <w:p w:rsidR="007F037F" w:rsidP="00EB423A" w:rsidRDefault="007F037F" w14:paraId="4FFEF918" w14:textId="4A9F4DAA">
      <w:pPr>
        <w:pStyle w:val="ListParagraph"/>
        <w:numPr>
          <w:ilvl w:val="3"/>
          <w:numId w:val="20"/>
        </w:numPr>
        <w:ind w:left="709"/>
      </w:pPr>
      <w:r w:rsidRPr="00B84A5A">
        <w:t>Counter Up</w:t>
      </w:r>
    </w:p>
    <w:p w:rsidR="007F037F" w:rsidP="005B4D25" w:rsidRDefault="00EB423A" w14:paraId="03A6E264" w14:textId="5C3DCBD3">
      <w:pPr>
        <w:pStyle w:val="ListParagraph"/>
      </w:pPr>
      <w:r w:rsidRPr="00432C08">
        <w:rPr>
          <w:noProof/>
        </w:rPr>
        <w:drawing>
          <wp:anchor distT="0" distB="0" distL="114300" distR="114300" simplePos="0" relativeHeight="251684352" behindDoc="0" locked="0" layoutInCell="1" allowOverlap="1" wp14:anchorId="1FCFD699" wp14:editId="760D4000">
            <wp:simplePos x="0" y="0"/>
            <wp:positionH relativeFrom="column">
              <wp:posOffset>1962785</wp:posOffset>
            </wp:positionH>
            <wp:positionV relativeFrom="paragraph">
              <wp:posOffset>1872615</wp:posOffset>
            </wp:positionV>
            <wp:extent cx="2237105" cy="13785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37105" cy="1378585"/>
                    </a:xfrm>
                    <a:prstGeom prst="rect">
                      <a:avLst/>
                    </a:prstGeom>
                  </pic:spPr>
                </pic:pic>
              </a:graphicData>
            </a:graphic>
            <wp14:sizeRelH relativeFrom="page">
              <wp14:pctWidth>0</wp14:pctWidth>
            </wp14:sizeRelH>
            <wp14:sizeRelV relativeFrom="page">
              <wp14:pctHeight>0</wp14:pctHeight>
            </wp14:sizeRelV>
          </wp:anchor>
        </w:drawing>
      </w:r>
      <w:r w:rsidR="007F037F">
        <w:t>Counter Up atau sering dikenal dengan CTU adalah blok fungsi yang memanfaatkan jumlah angka sebagai value inputnya. Namun, yang membedakannya dengan counter down adalah CTU memiliki karakteristik dimana hitungan angka akan terus bertambah untuk setiap kali input/ CU diberikan aksi. Bertambahnya angka tersebut akan tertera pada CV. Pada dasarnya, gerbang kontak pada CTU akan terus terbuka sampai jumlah CV sama besarnya dengan PV/ jumlah angka yang telah ditetapkan di awal. Ketika CV sama dengan PV, maka gerbang kontak akan tertutup dan meneruskan arus listrik ke rangkaian ladder diagram. Lalu, ketika R/ reset diberikan aksi, maka nilai CV akan ke-reset ke angka “0”. Berikut adalah bentuk dari Counter Up:</w:t>
      </w:r>
    </w:p>
    <w:p w:rsidR="007F037F" w:rsidP="00EB423A" w:rsidRDefault="00842EAD" w14:paraId="3447D38C" w14:textId="28944C3F">
      <w:pPr>
        <w:jc w:val="center"/>
      </w:pPr>
      <w:r w:rsidRPr="00842EAD">
        <w:t>Gambar 2.2.</w:t>
      </w:r>
      <w:r>
        <w:t>3</w:t>
      </w:r>
      <w:r w:rsidRPr="00842EAD">
        <w:t>.</w:t>
      </w:r>
      <w:r>
        <w:t>3</w:t>
      </w:r>
      <w:r w:rsidR="007F037F">
        <w:t xml:space="preserve"> Counter Up</w:t>
      </w:r>
    </w:p>
    <w:p w:rsidR="007F037F" w:rsidP="00EB423A" w:rsidRDefault="007F037F" w14:paraId="428B64B2" w14:textId="77777777">
      <w:pPr>
        <w:pStyle w:val="ListParagraph"/>
        <w:numPr>
          <w:ilvl w:val="3"/>
          <w:numId w:val="20"/>
        </w:numPr>
        <w:ind w:left="709"/>
      </w:pPr>
      <w:r>
        <w:t>Counter Down</w:t>
      </w:r>
    </w:p>
    <w:p w:rsidRPr="00432C08" w:rsidR="007F037F" w:rsidP="005B4D25" w:rsidRDefault="003E399C" w14:paraId="78A2DB66" w14:textId="459174F9">
      <w:pPr>
        <w:pStyle w:val="ListParagraph"/>
      </w:pPr>
      <w:r w:rsidRPr="006D0C9A">
        <w:rPr>
          <w:noProof/>
        </w:rPr>
        <w:drawing>
          <wp:anchor distT="0" distB="0" distL="114300" distR="114300" simplePos="0" relativeHeight="251629056" behindDoc="0" locked="0" layoutInCell="1" allowOverlap="1" wp14:anchorId="5988EC4A" wp14:editId="38705893">
            <wp:simplePos x="0" y="0"/>
            <wp:positionH relativeFrom="column">
              <wp:posOffset>2079625</wp:posOffset>
            </wp:positionH>
            <wp:positionV relativeFrom="paragraph">
              <wp:posOffset>1616710</wp:posOffset>
            </wp:positionV>
            <wp:extent cx="2161540" cy="14839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61540" cy="1483995"/>
                    </a:xfrm>
                    <a:prstGeom prst="rect">
                      <a:avLst/>
                    </a:prstGeom>
                  </pic:spPr>
                </pic:pic>
              </a:graphicData>
            </a:graphic>
            <wp14:sizeRelH relativeFrom="page">
              <wp14:pctWidth>0</wp14:pctWidth>
            </wp14:sizeRelH>
            <wp14:sizeRelV relativeFrom="page">
              <wp14:pctHeight>0</wp14:pctHeight>
            </wp14:sizeRelV>
          </wp:anchor>
        </w:drawing>
      </w:r>
      <w:r w:rsidRPr="00432C08" w:rsidR="007F037F">
        <w:t xml:space="preserve">Counter </w:t>
      </w:r>
      <w:r w:rsidR="007F037F">
        <w:t>Down</w:t>
      </w:r>
      <w:r w:rsidRPr="00432C08" w:rsidR="007F037F">
        <w:t xml:space="preserve"> atau </w:t>
      </w:r>
      <w:r w:rsidR="007F037F">
        <w:t>CTD</w:t>
      </w:r>
      <w:r w:rsidRPr="00432C08" w:rsidR="007F037F">
        <w:t xml:space="preserve"> adalah blok fungsi yang memiliki karakteristik dimana hitungan angka akan terus </w:t>
      </w:r>
      <w:r w:rsidR="007F037F">
        <w:t>berkurang</w:t>
      </w:r>
      <w:r w:rsidRPr="00432C08" w:rsidR="007F037F">
        <w:t xml:space="preserve"> untuk setiap kali input/ C</w:t>
      </w:r>
      <w:r w:rsidR="007F037F">
        <w:t>D</w:t>
      </w:r>
      <w:r w:rsidRPr="00432C08" w:rsidR="007F037F">
        <w:t xml:space="preserve"> diberikan aksi. </w:t>
      </w:r>
      <w:r w:rsidR="007F037F">
        <w:t>Berkurangnya</w:t>
      </w:r>
      <w:r w:rsidRPr="00432C08" w:rsidR="007F037F">
        <w:t xml:space="preserve"> angka tersebut akan tertera pada CV. Pada dasarnya, gerbang kontak pada CT</w:t>
      </w:r>
      <w:r w:rsidR="007F037F">
        <w:t>D</w:t>
      </w:r>
      <w:r w:rsidRPr="00432C08" w:rsidR="007F037F">
        <w:t xml:space="preserve"> akan terus terbuka sampai jumlah CV sama </w:t>
      </w:r>
      <w:r w:rsidR="007F037F">
        <w:t>dengan “0”</w:t>
      </w:r>
      <w:r w:rsidRPr="00432C08" w:rsidR="007F037F">
        <w:t xml:space="preserve">. Ketika CV sama dengan </w:t>
      </w:r>
      <w:r w:rsidR="007F037F">
        <w:t>“0”</w:t>
      </w:r>
      <w:r w:rsidRPr="00432C08" w:rsidR="007F037F">
        <w:t xml:space="preserve">, maka gerbang kontak akan tertutup dan meneruskan arus listrik ke rangkaian ladder diagram. </w:t>
      </w:r>
      <w:r w:rsidR="007F037F">
        <w:t xml:space="preserve">Lalu, ketika R/ reset diberikan aksi, maka nilai CV akan ke-reset ke angka PV yang telah ditentukan sebelumnya. </w:t>
      </w:r>
      <w:r w:rsidRPr="00432C08" w:rsidR="007F037F">
        <w:t xml:space="preserve">Berikut adalah bentuk dari Counter </w:t>
      </w:r>
      <w:r w:rsidR="007F037F">
        <w:t>Down</w:t>
      </w:r>
      <w:r w:rsidRPr="00432C08" w:rsidR="007F037F">
        <w:t>:</w:t>
      </w:r>
    </w:p>
    <w:p w:rsidR="007657B8" w:rsidP="00EB423A" w:rsidRDefault="00842EAD" w14:paraId="13238FA9" w14:textId="09149DD2">
      <w:pPr>
        <w:jc w:val="center"/>
      </w:pPr>
      <w:r w:rsidRPr="00842EAD">
        <w:t>Gambar 2.2.</w:t>
      </w:r>
      <w:r>
        <w:t>3</w:t>
      </w:r>
      <w:r w:rsidRPr="00842EAD">
        <w:t>.</w:t>
      </w:r>
      <w:r>
        <w:t>4</w:t>
      </w:r>
      <w:r w:rsidR="007657B8">
        <w:t xml:space="preserve"> Counter Down</w:t>
      </w:r>
    </w:p>
    <w:p w:rsidR="00DB5409" w:rsidP="005B4D25" w:rsidRDefault="00DB5409" w14:paraId="15CC9C60" w14:textId="6597D6F4">
      <w:pPr>
        <w:pStyle w:val="ListParagraph"/>
      </w:pPr>
    </w:p>
    <w:p w:rsidR="00EB423A" w:rsidRDefault="00EB423A" w14:paraId="36481E1C" w14:textId="5286536A">
      <w:pPr>
        <w:spacing w:after="160" w:line="259" w:lineRule="auto"/>
        <w:jc w:val="left"/>
      </w:pPr>
      <w:r>
        <w:br w:type="page"/>
      </w:r>
    </w:p>
    <w:p w:rsidR="00DB5409" w:rsidP="005B4D25" w:rsidRDefault="00DB5409" w14:paraId="7C5757DF" w14:textId="0E032549">
      <w:pPr>
        <w:pStyle w:val="Heading1"/>
      </w:pPr>
      <w:bookmarkStart w:name="_Toc134174846" w:id="39"/>
      <w:bookmarkStart w:name="_Toc134553669" w:id="40"/>
      <w:r>
        <w:t>BAB III</w:t>
      </w:r>
      <w:r w:rsidR="000241B2">
        <w:t xml:space="preserve"> </w:t>
      </w:r>
      <w:r>
        <w:t>PERCOBAAN</w:t>
      </w:r>
      <w:r w:rsidR="00D41D51">
        <w:t xml:space="preserve"> DIGITAL</w:t>
      </w:r>
      <w:bookmarkEnd w:id="39"/>
      <w:bookmarkEnd w:id="40"/>
    </w:p>
    <w:p w:rsidRPr="00132312" w:rsidR="00A76274" w:rsidP="005B4D25" w:rsidRDefault="00132312" w14:paraId="210508E0" w14:textId="628A4842">
      <w:pPr>
        <w:pStyle w:val="Heading2"/>
      </w:pPr>
      <w:bookmarkStart w:name="_Toc134174847" w:id="41"/>
      <w:bookmarkStart w:name="_Toc134553670" w:id="42"/>
      <w:r>
        <w:t xml:space="preserve">3.1 </w:t>
      </w:r>
      <w:r w:rsidRPr="00132312" w:rsidR="00A76274">
        <w:t>Instalasi GMWIN 4.0</w:t>
      </w:r>
      <w:bookmarkEnd w:id="41"/>
      <w:bookmarkEnd w:id="42"/>
    </w:p>
    <w:p w:rsidR="00A76274" w:rsidP="005B4D25" w:rsidRDefault="00A76274" w14:paraId="78D20C1E" w14:textId="11BDD546">
      <w:pPr>
        <w:pStyle w:val="ListParagraph"/>
      </w:pPr>
      <w:r>
        <w:t>Sebelum menginstalasi GMWIN 4.0, pastikan PC telah terhubung dengan internet untuk memperlancar proses instalasi. Berikut adalah langkah-langkah dalam menginstalasi GMWIN 4.0 pada PC:</w:t>
      </w:r>
    </w:p>
    <w:p w:rsidR="00A1175B" w:rsidP="005B4D25" w:rsidRDefault="00EB423A" w14:paraId="3748C17B" w14:textId="58906007">
      <w:pPr>
        <w:pStyle w:val="ListParagraph"/>
        <w:numPr>
          <w:ilvl w:val="0"/>
          <w:numId w:val="25"/>
        </w:numPr>
      </w:pPr>
      <w:r w:rsidRPr="00842EAD">
        <w:rPr>
          <w:noProof/>
        </w:rPr>
        <w:drawing>
          <wp:anchor distT="0" distB="0" distL="114300" distR="114300" simplePos="0" relativeHeight="251671040" behindDoc="0" locked="0" layoutInCell="1" allowOverlap="1" wp14:anchorId="5C4829B2" wp14:editId="52F17D14">
            <wp:simplePos x="0" y="0"/>
            <wp:positionH relativeFrom="page">
              <wp:posOffset>1475740</wp:posOffset>
            </wp:positionH>
            <wp:positionV relativeFrom="paragraph">
              <wp:posOffset>586740</wp:posOffset>
            </wp:positionV>
            <wp:extent cx="3584575" cy="20256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2536"/>
                    <a:stretch/>
                  </pic:blipFill>
                  <pic:spPr bwMode="auto">
                    <a:xfrm>
                      <a:off x="0" y="0"/>
                      <a:ext cx="3584575"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175B">
        <w:t xml:space="preserve">Buka </w:t>
      </w:r>
      <w:r w:rsidR="00842EAD">
        <w:t xml:space="preserve">dan unduh file zip yang tertera pada </w:t>
      </w:r>
      <w:r w:rsidR="00A1175B">
        <w:t xml:space="preserve">link </w:t>
      </w:r>
      <w:hyperlink w:history="1" r:id="rId48">
        <w:r w:rsidRPr="003E399C" w:rsidR="00A1175B">
          <w:rPr>
            <w:rStyle w:val="Hyperlink"/>
            <w:rFonts w:asciiTheme="majorBidi" w:hAnsiTheme="majorBidi" w:cstheme="majorBidi"/>
            <w:color w:val="1155CC"/>
          </w:rPr>
          <w:t>[plc247.com]GMWIN_V4.18_Eng.rar</w:t>
        </w:r>
      </w:hyperlink>
      <w:r w:rsidRPr="003E399C" w:rsidR="00842EAD">
        <w:rPr>
          <w:rFonts w:asciiTheme="majorBidi" w:hAnsiTheme="majorBidi" w:cstheme="majorBidi"/>
        </w:rPr>
        <w:t xml:space="preserve">. Lalu, </w:t>
      </w:r>
      <w:r w:rsidR="00842EAD">
        <w:t>u</w:t>
      </w:r>
      <w:r w:rsidR="00A76274">
        <w:t xml:space="preserve">nduh software GMWIN 4.0 </w:t>
      </w:r>
      <w:r w:rsidR="00842EAD">
        <w:t xml:space="preserve">dengan membuka file bernama </w:t>
      </w:r>
      <w:r w:rsidRPr="00842EAD" w:rsidR="00842EAD">
        <w:t>[plc247.com]GMWIN_V4.18_E</w:t>
      </w:r>
      <w:r w:rsidR="00842EAD">
        <w:t>ng</w:t>
      </w:r>
      <w:r w:rsidR="00A1175B">
        <w:t xml:space="preserve">. </w:t>
      </w:r>
    </w:p>
    <w:p w:rsidR="00EB423A" w:rsidP="00EB423A" w:rsidRDefault="00EB423A" w14:paraId="392510C2" w14:textId="42EE7999"/>
    <w:p w:rsidR="00EB423A" w:rsidP="00EB423A" w:rsidRDefault="00EB423A" w14:paraId="0FAF9D4E" w14:textId="2D171C89">
      <w:r>
        <w:rPr>
          <w:noProof/>
        </w:rPr>
        <w:drawing>
          <wp:anchor distT="0" distB="0" distL="114300" distR="114300" simplePos="0" relativeHeight="251672064" behindDoc="0" locked="0" layoutInCell="1" allowOverlap="1" wp14:anchorId="237303BC" wp14:editId="3CD9A7B5">
            <wp:simplePos x="0" y="0"/>
            <wp:positionH relativeFrom="margin">
              <wp:posOffset>4250690</wp:posOffset>
            </wp:positionH>
            <wp:positionV relativeFrom="paragraph">
              <wp:posOffset>165100</wp:posOffset>
            </wp:positionV>
            <wp:extent cx="1092200" cy="14097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a:extLst>
                        <a:ext uri="{28A0092B-C50C-407E-A947-70E740481C1C}">
                          <a14:useLocalDpi xmlns:a14="http://schemas.microsoft.com/office/drawing/2010/main" val="0"/>
                        </a:ext>
                      </a:extLst>
                    </a:blip>
                    <a:stretch>
                      <a:fillRect/>
                    </a:stretch>
                  </pic:blipFill>
                  <pic:spPr>
                    <a:xfrm>
                      <a:off x="0" y="0"/>
                      <a:ext cx="1092200" cy="1409700"/>
                    </a:xfrm>
                    <a:prstGeom prst="rect">
                      <a:avLst/>
                    </a:prstGeom>
                  </pic:spPr>
                </pic:pic>
              </a:graphicData>
            </a:graphic>
            <wp14:sizeRelH relativeFrom="page">
              <wp14:pctWidth>0</wp14:pctWidth>
            </wp14:sizeRelH>
            <wp14:sizeRelV relativeFrom="page">
              <wp14:pctHeight>0</wp14:pctHeight>
            </wp14:sizeRelV>
          </wp:anchor>
        </w:drawing>
      </w:r>
    </w:p>
    <w:p w:rsidR="00EB423A" w:rsidP="00EB423A" w:rsidRDefault="00EB423A" w14:paraId="2B4A7766" w14:textId="35D4503E"/>
    <w:p w:rsidR="00842EAD" w:rsidP="005B4D25" w:rsidRDefault="00842EAD" w14:paraId="7D2FEA66" w14:textId="488A9ED6">
      <w:pPr>
        <w:pStyle w:val="ListParagraph"/>
      </w:pPr>
      <w:r w:rsidRPr="00842EAD">
        <w:rPr>
          <w:noProof/>
        </w:rPr>
        <w:t xml:space="preserve"> </w:t>
      </w:r>
    </w:p>
    <w:p w:rsidR="00842EAD" w:rsidP="005B4D25" w:rsidRDefault="00842EAD" w14:paraId="04F7CEF5" w14:textId="022D9A61">
      <w:pPr>
        <w:pStyle w:val="ListParagraph"/>
      </w:pPr>
    </w:p>
    <w:p w:rsidR="00842EAD" w:rsidP="005B4D25" w:rsidRDefault="00842EAD" w14:paraId="5CDD2735" w14:textId="77777777">
      <w:pPr>
        <w:pStyle w:val="ListParagraph"/>
      </w:pPr>
    </w:p>
    <w:p w:rsidR="00842EAD" w:rsidP="005B4D25" w:rsidRDefault="00842EAD" w14:paraId="5419FB41" w14:textId="77777777">
      <w:pPr>
        <w:pStyle w:val="ListParagraph"/>
      </w:pPr>
    </w:p>
    <w:p w:rsidR="00EB423A" w:rsidP="005B4D25" w:rsidRDefault="00EB423A" w14:paraId="1D07943A" w14:textId="77777777">
      <w:pPr>
        <w:pStyle w:val="ListParagraph"/>
        <w:rPr>
          <w:b/>
          <w:bCs/>
        </w:rPr>
      </w:pPr>
    </w:p>
    <w:p w:rsidR="00EB423A" w:rsidP="005B4D25" w:rsidRDefault="00EB423A" w14:paraId="6DDC75B1" w14:textId="77777777">
      <w:pPr>
        <w:pStyle w:val="ListParagraph"/>
        <w:rPr>
          <w:b/>
          <w:bCs/>
        </w:rPr>
      </w:pPr>
    </w:p>
    <w:p w:rsidR="00EB423A" w:rsidP="00EB423A" w:rsidRDefault="00EB423A" w14:paraId="6372086A" w14:textId="77777777">
      <w:pPr>
        <w:rPr>
          <w:b/>
          <w:bCs/>
        </w:rPr>
      </w:pPr>
    </w:p>
    <w:p w:rsidRPr="00842EAD" w:rsidR="00A1175B" w:rsidP="00EB423A" w:rsidRDefault="00842EAD" w14:paraId="0D0F441F" w14:textId="7927CB16">
      <w:pPr>
        <w:jc w:val="center"/>
      </w:pPr>
      <w:r w:rsidRPr="00EB423A">
        <w:rPr>
          <w:b/>
          <w:bCs/>
        </w:rPr>
        <w:t>Gambar 3.1.1</w:t>
      </w:r>
      <w:r w:rsidRPr="00A1175B" w:rsidR="00A1175B">
        <w:t xml:space="preserve"> Software GMWIN 4.0</w:t>
      </w:r>
    </w:p>
    <w:p w:rsidRPr="00A1175B" w:rsidR="00A1175B" w:rsidP="005B4D25" w:rsidRDefault="00842EAD" w14:paraId="6ED6035E" w14:textId="4FC9B7A8">
      <w:pPr>
        <w:pStyle w:val="ListParagraph"/>
        <w:numPr>
          <w:ilvl w:val="0"/>
          <w:numId w:val="25"/>
        </w:numPr>
      </w:pPr>
      <w:r>
        <w:t>Setelah membuka</w:t>
      </w:r>
      <w:r w:rsidR="0011596A">
        <w:t xml:space="preserve"> software tersebut</w:t>
      </w:r>
      <w:r>
        <w:t xml:space="preserve">, maka akan tampil halaman seperti berikut. Tekan </w:t>
      </w:r>
      <w:r w:rsidR="00BB12C2">
        <w:t>‘</w:t>
      </w:r>
      <w:r w:rsidRPr="00BB12C2">
        <w:t>next</w:t>
      </w:r>
      <w:r w:rsidR="00BB12C2">
        <w:t>’</w:t>
      </w:r>
      <w:r>
        <w:t xml:space="preserve"> untuk menampilkan halaman </w:t>
      </w:r>
      <w:r w:rsidR="0011596A">
        <w:t>berikutnya</w:t>
      </w:r>
      <w:r>
        <w:t xml:space="preserve">. </w:t>
      </w:r>
    </w:p>
    <w:p w:rsidRPr="00A1175B" w:rsidR="00A1175B" w:rsidP="005B4D25" w:rsidRDefault="00BB12C2" w14:paraId="6E20CE37" w14:textId="0168A29D">
      <w:pPr>
        <w:pStyle w:val="ListParagraph"/>
      </w:pPr>
      <w:r>
        <w:rPr>
          <w:noProof/>
        </w:rPr>
        <w:drawing>
          <wp:anchor distT="0" distB="0" distL="114300" distR="114300" simplePos="0" relativeHeight="251673088" behindDoc="0" locked="0" layoutInCell="1" allowOverlap="1" wp14:anchorId="460B6976" wp14:editId="10BAFA95">
            <wp:simplePos x="0" y="0"/>
            <wp:positionH relativeFrom="column">
              <wp:posOffset>1228090</wp:posOffset>
            </wp:positionH>
            <wp:positionV relativeFrom="paragraph">
              <wp:posOffset>88900</wp:posOffset>
            </wp:positionV>
            <wp:extent cx="3743325" cy="2851150"/>
            <wp:effectExtent l="0" t="0" r="9525"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a:extLst>
                        <a:ext uri="{28A0092B-C50C-407E-A947-70E740481C1C}">
                          <a14:useLocalDpi xmlns:a14="http://schemas.microsoft.com/office/drawing/2010/main" val="0"/>
                        </a:ext>
                      </a:extLst>
                    </a:blip>
                    <a:stretch>
                      <a:fillRect/>
                    </a:stretch>
                  </pic:blipFill>
                  <pic:spPr>
                    <a:xfrm>
                      <a:off x="0" y="0"/>
                      <a:ext cx="3743325" cy="2851150"/>
                    </a:xfrm>
                    <a:prstGeom prst="rect">
                      <a:avLst/>
                    </a:prstGeom>
                  </pic:spPr>
                </pic:pic>
              </a:graphicData>
            </a:graphic>
            <wp14:sizeRelH relativeFrom="page">
              <wp14:pctWidth>0</wp14:pctWidth>
            </wp14:sizeRelH>
            <wp14:sizeRelV relativeFrom="page">
              <wp14:pctHeight>0</wp14:pctHeight>
            </wp14:sizeRelV>
          </wp:anchor>
        </w:drawing>
      </w:r>
    </w:p>
    <w:p w:rsidR="00A1175B" w:rsidP="005B4D25" w:rsidRDefault="00A1175B" w14:paraId="36690742" w14:textId="633B9FA7">
      <w:pPr>
        <w:pStyle w:val="ListParagraph"/>
      </w:pPr>
    </w:p>
    <w:p w:rsidR="00A1175B" w:rsidP="005B4D25" w:rsidRDefault="00A1175B" w14:paraId="4F493E26" w14:textId="22422133">
      <w:pPr>
        <w:pStyle w:val="ListParagraph"/>
      </w:pPr>
    </w:p>
    <w:p w:rsidR="00A1175B" w:rsidP="005B4D25" w:rsidRDefault="00A1175B" w14:paraId="45C34483" w14:textId="4D2B25E3">
      <w:pPr>
        <w:pStyle w:val="ListParagraph"/>
      </w:pPr>
    </w:p>
    <w:p w:rsidR="00A1175B" w:rsidP="005B4D25" w:rsidRDefault="00A1175B" w14:paraId="72F2A92A" w14:textId="77777777">
      <w:pPr>
        <w:pStyle w:val="ListParagraph"/>
      </w:pPr>
    </w:p>
    <w:p w:rsidR="00A1175B" w:rsidP="005B4D25" w:rsidRDefault="00A1175B" w14:paraId="4D016B71" w14:textId="2400EB0D">
      <w:pPr>
        <w:pStyle w:val="ListParagraph"/>
      </w:pPr>
    </w:p>
    <w:p w:rsidR="00A1175B" w:rsidP="005B4D25" w:rsidRDefault="00A1175B" w14:paraId="3711CFE8" w14:textId="77777777">
      <w:pPr>
        <w:pStyle w:val="ListParagraph"/>
      </w:pPr>
    </w:p>
    <w:p w:rsidR="00A1175B" w:rsidP="005B4D25" w:rsidRDefault="00A1175B" w14:paraId="607545DF" w14:textId="77777777">
      <w:pPr>
        <w:pStyle w:val="ListParagraph"/>
      </w:pPr>
    </w:p>
    <w:p w:rsidR="00A76274" w:rsidP="005B4D25" w:rsidRDefault="00A76274" w14:paraId="53059BE2" w14:textId="1FBC4034">
      <w:pPr>
        <w:pStyle w:val="ListParagraph"/>
      </w:pPr>
      <w:r>
        <w:t xml:space="preserve"> </w:t>
      </w:r>
    </w:p>
    <w:p w:rsidR="00842EAD" w:rsidP="005B4D25" w:rsidRDefault="00842EAD" w14:paraId="13F7C603" w14:textId="0A045B15">
      <w:pPr>
        <w:pStyle w:val="ListParagraph"/>
      </w:pPr>
    </w:p>
    <w:p w:rsidR="00842EAD" w:rsidP="005B4D25" w:rsidRDefault="00842EAD" w14:paraId="6426E27C" w14:textId="42CB8F2E">
      <w:pPr>
        <w:pStyle w:val="ListParagraph"/>
      </w:pPr>
    </w:p>
    <w:p w:rsidR="00842EAD" w:rsidP="005B4D25" w:rsidRDefault="00842EAD" w14:paraId="1640B347" w14:textId="4B2A5CEB">
      <w:pPr>
        <w:pStyle w:val="ListParagraph"/>
      </w:pPr>
    </w:p>
    <w:p w:rsidR="00842EAD" w:rsidP="005B4D25" w:rsidRDefault="00842EAD" w14:paraId="333B9111" w14:textId="0F391005">
      <w:pPr>
        <w:pStyle w:val="ListParagraph"/>
      </w:pPr>
    </w:p>
    <w:p w:rsidR="00842EAD" w:rsidP="005B4D25" w:rsidRDefault="00842EAD" w14:paraId="4EE445C7" w14:textId="77777777">
      <w:pPr>
        <w:pStyle w:val="ListParagraph"/>
      </w:pPr>
    </w:p>
    <w:p w:rsidR="00BB12C2" w:rsidP="005B4D25" w:rsidRDefault="00BB12C2" w14:paraId="5EF14DD7" w14:textId="77777777">
      <w:pPr>
        <w:pStyle w:val="ListParagraph"/>
      </w:pPr>
      <w:bookmarkStart w:name="_Hlk126084231" w:id="43"/>
    </w:p>
    <w:p w:rsidRPr="00BB12C2" w:rsidR="00BB12C2" w:rsidP="00EB423A" w:rsidRDefault="00BB12C2" w14:paraId="1E35A831" w14:textId="702BE4B1">
      <w:pPr>
        <w:pStyle w:val="ListParagraph"/>
        <w:jc w:val="center"/>
      </w:pPr>
      <w:r w:rsidRPr="00842EAD">
        <w:rPr>
          <w:b/>
          <w:bCs/>
        </w:rPr>
        <w:t xml:space="preserve">Gambar </w:t>
      </w:r>
      <w:r>
        <w:rPr>
          <w:b/>
          <w:bCs/>
        </w:rPr>
        <w:t xml:space="preserve">3.1.2 </w:t>
      </w:r>
      <w:r>
        <w:t>Halaman instalasi GMWIN 4.0</w:t>
      </w:r>
    </w:p>
    <w:bookmarkEnd w:id="43"/>
    <w:p w:rsidR="00BB12C2" w:rsidP="005B4D25" w:rsidRDefault="00BB12C2" w14:paraId="35D3EA5A" w14:textId="2FAAB48E">
      <w:pPr>
        <w:pStyle w:val="ListParagraph"/>
        <w:numPr>
          <w:ilvl w:val="0"/>
          <w:numId w:val="25"/>
        </w:numPr>
      </w:pPr>
      <w:r>
        <w:t>Pada halaman ini, masukkan username dan tekan ‘next’.</w:t>
      </w:r>
    </w:p>
    <w:p w:rsidR="00BB12C2" w:rsidP="005B4D25" w:rsidRDefault="00BB12C2" w14:paraId="498A7EC7" w14:textId="77777777">
      <w:pPr>
        <w:pStyle w:val="ListParagraph"/>
      </w:pPr>
    </w:p>
    <w:p w:rsidR="00BB12C2" w:rsidP="005B4D25" w:rsidRDefault="00BB12C2" w14:paraId="4CA12240" w14:textId="77777777">
      <w:pPr>
        <w:pStyle w:val="ListParagraph"/>
      </w:pPr>
    </w:p>
    <w:p w:rsidR="00BB12C2" w:rsidP="005B4D25" w:rsidRDefault="00BB12C2" w14:paraId="447B8FF6" w14:textId="77777777">
      <w:pPr>
        <w:pStyle w:val="ListParagraph"/>
      </w:pPr>
    </w:p>
    <w:p w:rsidR="00BB12C2" w:rsidP="005B4D25" w:rsidRDefault="00BB12C2" w14:paraId="0A57D6C7" w14:textId="69764640">
      <w:pPr>
        <w:pStyle w:val="ListParagraph"/>
      </w:pPr>
      <w:r>
        <w:rPr>
          <w:noProof/>
        </w:rPr>
        <w:drawing>
          <wp:anchor distT="0" distB="0" distL="114300" distR="114300" simplePos="0" relativeHeight="251674112" behindDoc="0" locked="0" layoutInCell="1" allowOverlap="1" wp14:anchorId="570B461D" wp14:editId="2426989A">
            <wp:simplePos x="0" y="0"/>
            <wp:positionH relativeFrom="column">
              <wp:posOffset>1621790</wp:posOffset>
            </wp:positionH>
            <wp:positionV relativeFrom="paragraph">
              <wp:posOffset>0</wp:posOffset>
            </wp:positionV>
            <wp:extent cx="3095625" cy="23622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5625" cy="2362200"/>
                    </a:xfrm>
                    <a:prstGeom prst="rect">
                      <a:avLst/>
                    </a:prstGeom>
                  </pic:spPr>
                </pic:pic>
              </a:graphicData>
            </a:graphic>
            <wp14:sizeRelH relativeFrom="page">
              <wp14:pctWidth>0</wp14:pctWidth>
            </wp14:sizeRelH>
            <wp14:sizeRelV relativeFrom="page">
              <wp14:pctHeight>0</wp14:pctHeight>
            </wp14:sizeRelV>
          </wp:anchor>
        </w:drawing>
      </w:r>
    </w:p>
    <w:p w:rsidR="00BB12C2" w:rsidP="005B4D25" w:rsidRDefault="00BB12C2" w14:paraId="64D0588B" w14:textId="7C6C7FF8">
      <w:pPr>
        <w:pStyle w:val="ListParagraph"/>
      </w:pPr>
    </w:p>
    <w:p w:rsidR="00BB12C2" w:rsidP="005B4D25" w:rsidRDefault="00BB12C2" w14:paraId="331F398A" w14:textId="7E23C1FC">
      <w:pPr>
        <w:pStyle w:val="ListParagraph"/>
      </w:pPr>
    </w:p>
    <w:p w:rsidR="00BB12C2" w:rsidP="005B4D25" w:rsidRDefault="00BB12C2" w14:paraId="68433C10" w14:textId="3199AB9E">
      <w:pPr>
        <w:pStyle w:val="ListParagraph"/>
      </w:pPr>
    </w:p>
    <w:p w:rsidR="00BB12C2" w:rsidP="005B4D25" w:rsidRDefault="00BB12C2" w14:paraId="6F598F62" w14:textId="5DD978D3">
      <w:pPr>
        <w:pStyle w:val="ListParagraph"/>
      </w:pPr>
    </w:p>
    <w:p w:rsidR="00BB12C2" w:rsidP="005B4D25" w:rsidRDefault="00BB12C2" w14:paraId="4991F331" w14:textId="7F2B74D1">
      <w:pPr>
        <w:pStyle w:val="ListParagraph"/>
      </w:pPr>
    </w:p>
    <w:p w:rsidR="00BB12C2" w:rsidP="005B4D25" w:rsidRDefault="00BB12C2" w14:paraId="412D63D9" w14:textId="055C414B">
      <w:pPr>
        <w:pStyle w:val="ListParagraph"/>
      </w:pPr>
    </w:p>
    <w:p w:rsidR="00BB12C2" w:rsidP="005B4D25" w:rsidRDefault="00BB12C2" w14:paraId="3F419C55" w14:textId="53174AA9">
      <w:pPr>
        <w:pStyle w:val="ListParagraph"/>
      </w:pPr>
    </w:p>
    <w:p w:rsidR="00BB12C2" w:rsidP="005B4D25" w:rsidRDefault="00BB12C2" w14:paraId="1D027EB1" w14:textId="03C2FC09">
      <w:pPr>
        <w:pStyle w:val="ListParagraph"/>
      </w:pPr>
    </w:p>
    <w:p w:rsidRPr="00BB12C2" w:rsidR="00BB12C2" w:rsidP="005B4D25" w:rsidRDefault="00BB12C2" w14:paraId="2E0678DE" w14:textId="77777777"/>
    <w:p w:rsidR="00BB12C2" w:rsidP="005B4D25" w:rsidRDefault="00BB12C2" w14:paraId="456CEBB5" w14:textId="77777777">
      <w:pPr>
        <w:pStyle w:val="ListParagraph"/>
      </w:pPr>
    </w:p>
    <w:p w:rsidR="003E399C" w:rsidP="005B4D25" w:rsidRDefault="003E399C" w14:paraId="57B7D3AC" w14:textId="77777777">
      <w:pPr>
        <w:pStyle w:val="ListParagraph"/>
      </w:pPr>
    </w:p>
    <w:p w:rsidRPr="00BB12C2" w:rsidR="00BB12C2" w:rsidP="00EB423A" w:rsidRDefault="00BB12C2" w14:paraId="299DDE14" w14:textId="3600CCA6">
      <w:pPr>
        <w:pStyle w:val="ListParagraph"/>
        <w:jc w:val="center"/>
      </w:pPr>
      <w:r w:rsidRPr="00842EAD">
        <w:rPr>
          <w:b/>
          <w:bCs/>
        </w:rPr>
        <w:t xml:space="preserve">Gambar </w:t>
      </w:r>
      <w:r>
        <w:rPr>
          <w:b/>
          <w:bCs/>
        </w:rPr>
        <w:t xml:space="preserve">3.1.3 </w:t>
      </w:r>
      <w:r>
        <w:t>Halaman instalasi GMWIN 4.0</w:t>
      </w:r>
    </w:p>
    <w:p w:rsidR="00BB12C2" w:rsidP="005B4D25" w:rsidRDefault="00BB12C2" w14:paraId="60594FC1" w14:textId="5358F5CC">
      <w:pPr>
        <w:pStyle w:val="ListParagraph"/>
        <w:numPr>
          <w:ilvl w:val="0"/>
          <w:numId w:val="25"/>
        </w:numPr>
      </w:pPr>
      <w:r>
        <w:t>Selanjutnya, tekan ‘install’ dan tunggulah beberapa detik untuk proses instalasi.</w:t>
      </w:r>
    </w:p>
    <w:p w:rsidR="00842EAD" w:rsidP="005B4D25" w:rsidRDefault="003E399C" w14:paraId="11853292" w14:textId="55927D6B">
      <w:pPr>
        <w:pStyle w:val="ListParagraph"/>
      </w:pPr>
      <w:r>
        <w:rPr>
          <w:noProof/>
        </w:rPr>
        <w:drawing>
          <wp:anchor distT="0" distB="0" distL="114300" distR="114300" simplePos="0" relativeHeight="251675136" behindDoc="0" locked="0" layoutInCell="1" allowOverlap="1" wp14:anchorId="243419B1" wp14:editId="39DA18FA">
            <wp:simplePos x="0" y="0"/>
            <wp:positionH relativeFrom="column">
              <wp:posOffset>1534160</wp:posOffset>
            </wp:positionH>
            <wp:positionV relativeFrom="paragraph">
              <wp:posOffset>48895</wp:posOffset>
            </wp:positionV>
            <wp:extent cx="3288665" cy="2470150"/>
            <wp:effectExtent l="0" t="0" r="698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3288665" cy="2470150"/>
                    </a:xfrm>
                    <a:prstGeom prst="rect">
                      <a:avLst/>
                    </a:prstGeom>
                  </pic:spPr>
                </pic:pic>
              </a:graphicData>
            </a:graphic>
            <wp14:sizeRelH relativeFrom="page">
              <wp14:pctWidth>0</wp14:pctWidth>
            </wp14:sizeRelH>
            <wp14:sizeRelV relativeFrom="page">
              <wp14:pctHeight>0</wp14:pctHeight>
            </wp14:sizeRelV>
          </wp:anchor>
        </w:drawing>
      </w:r>
    </w:p>
    <w:p w:rsidR="00842EAD" w:rsidP="005B4D25" w:rsidRDefault="00842EAD" w14:paraId="7FE70B72" w14:textId="552A5F2F">
      <w:pPr>
        <w:pStyle w:val="ListParagraph"/>
      </w:pPr>
    </w:p>
    <w:p w:rsidR="00842EAD" w:rsidP="005B4D25" w:rsidRDefault="00842EAD" w14:paraId="2209F3E3" w14:textId="6F904E11">
      <w:pPr>
        <w:pStyle w:val="ListParagraph"/>
      </w:pPr>
    </w:p>
    <w:p w:rsidR="00BB12C2" w:rsidP="005B4D25" w:rsidRDefault="00BB12C2" w14:paraId="0E0FD0EC" w14:textId="0FCEB332">
      <w:pPr>
        <w:pStyle w:val="ListParagraph"/>
      </w:pPr>
    </w:p>
    <w:p w:rsidR="00BB12C2" w:rsidP="005B4D25" w:rsidRDefault="00BB12C2" w14:paraId="07BD4741" w14:textId="03634409">
      <w:pPr>
        <w:pStyle w:val="ListParagraph"/>
      </w:pPr>
    </w:p>
    <w:p w:rsidR="00BB12C2" w:rsidP="005B4D25" w:rsidRDefault="00BB12C2" w14:paraId="1235C252" w14:textId="4FC986DE">
      <w:pPr>
        <w:pStyle w:val="ListParagraph"/>
      </w:pPr>
    </w:p>
    <w:p w:rsidR="00BB12C2" w:rsidP="005B4D25" w:rsidRDefault="00BB12C2" w14:paraId="669D958A" w14:textId="467ECB97">
      <w:pPr>
        <w:pStyle w:val="ListParagraph"/>
      </w:pPr>
    </w:p>
    <w:p w:rsidR="00BB12C2" w:rsidP="005B4D25" w:rsidRDefault="00BB12C2" w14:paraId="09552E62" w14:textId="05703A0C">
      <w:pPr>
        <w:pStyle w:val="ListParagraph"/>
      </w:pPr>
    </w:p>
    <w:p w:rsidR="00BB12C2" w:rsidP="005B4D25" w:rsidRDefault="00BB12C2" w14:paraId="0F9CCE25" w14:textId="235244F9">
      <w:pPr>
        <w:pStyle w:val="ListParagraph"/>
      </w:pPr>
    </w:p>
    <w:p w:rsidR="00BB12C2" w:rsidP="005B4D25" w:rsidRDefault="00BB12C2" w14:paraId="5F7FFE4C" w14:textId="334106AA">
      <w:pPr>
        <w:pStyle w:val="ListParagraph"/>
      </w:pPr>
    </w:p>
    <w:p w:rsidR="00BB12C2" w:rsidP="005B4D25" w:rsidRDefault="00BB12C2" w14:paraId="0F0EFECF" w14:textId="77777777"/>
    <w:p w:rsidR="00BB12C2" w:rsidP="005B4D25" w:rsidRDefault="00BB12C2" w14:paraId="580602D6" w14:textId="77777777"/>
    <w:p w:rsidR="003E399C" w:rsidP="005B4D25" w:rsidRDefault="003E399C" w14:paraId="6D254681" w14:textId="77777777"/>
    <w:p w:rsidR="00BB12C2" w:rsidP="00EB423A" w:rsidRDefault="00BB12C2" w14:paraId="22FD0801" w14:textId="4A0EBF05">
      <w:pPr>
        <w:ind w:left="709"/>
        <w:jc w:val="center"/>
      </w:pPr>
      <w:r w:rsidRPr="00BB12C2">
        <w:rPr>
          <w:b/>
          <w:bCs/>
        </w:rPr>
        <w:t>Gambar 3.1.</w:t>
      </w:r>
      <w:r>
        <w:rPr>
          <w:b/>
          <w:bCs/>
        </w:rPr>
        <w:t>4</w:t>
      </w:r>
      <w:r w:rsidRPr="00BB12C2">
        <w:rPr>
          <w:b/>
          <w:bCs/>
        </w:rPr>
        <w:t xml:space="preserve"> </w:t>
      </w:r>
      <w:r w:rsidRPr="00BB12C2">
        <w:t>Halaman instalasi GMWIN 4.0</w:t>
      </w:r>
    </w:p>
    <w:p w:rsidR="00BB12C2" w:rsidP="005B4D25" w:rsidRDefault="00BB12C2" w14:paraId="1A4890D0" w14:textId="3704448F">
      <w:pPr>
        <w:pStyle w:val="ListParagraph"/>
        <w:numPr>
          <w:ilvl w:val="0"/>
          <w:numId w:val="25"/>
        </w:numPr>
      </w:pPr>
      <w:r>
        <w:rPr>
          <w:noProof/>
        </w:rPr>
        <w:drawing>
          <wp:anchor distT="0" distB="0" distL="114300" distR="114300" simplePos="0" relativeHeight="251676160" behindDoc="0" locked="0" layoutInCell="1" allowOverlap="1" wp14:anchorId="0243914A" wp14:editId="6E9197FD">
            <wp:simplePos x="0" y="0"/>
            <wp:positionH relativeFrom="column">
              <wp:posOffset>1619250</wp:posOffset>
            </wp:positionH>
            <wp:positionV relativeFrom="paragraph">
              <wp:posOffset>182880</wp:posOffset>
            </wp:positionV>
            <wp:extent cx="3314700" cy="25222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extLst>
                        <a:ext uri="{28A0092B-C50C-407E-A947-70E740481C1C}">
                          <a14:useLocalDpi xmlns:a14="http://schemas.microsoft.com/office/drawing/2010/main" val="0"/>
                        </a:ext>
                      </a:extLst>
                    </a:blip>
                    <a:stretch>
                      <a:fillRect/>
                    </a:stretch>
                  </pic:blipFill>
                  <pic:spPr>
                    <a:xfrm>
                      <a:off x="0" y="0"/>
                      <a:ext cx="3314700" cy="2522220"/>
                    </a:xfrm>
                    <a:prstGeom prst="rect">
                      <a:avLst/>
                    </a:prstGeom>
                  </pic:spPr>
                </pic:pic>
              </a:graphicData>
            </a:graphic>
            <wp14:sizeRelH relativeFrom="page">
              <wp14:pctWidth>0</wp14:pctWidth>
            </wp14:sizeRelH>
            <wp14:sizeRelV relativeFrom="page">
              <wp14:pctHeight>0</wp14:pctHeight>
            </wp14:sizeRelV>
          </wp:anchor>
        </w:drawing>
      </w:r>
      <w:r>
        <w:t>Terakhir, tekan ‘finish’ dan instalasi GMWIN 4.0 telah selesai.</w:t>
      </w:r>
    </w:p>
    <w:p w:rsidRPr="00BB12C2" w:rsidR="00BB12C2" w:rsidP="005B4D25" w:rsidRDefault="00BB12C2" w14:paraId="3729D78B" w14:textId="77777777">
      <w:pPr>
        <w:pStyle w:val="ListParagraph"/>
      </w:pPr>
    </w:p>
    <w:p w:rsidR="00BB12C2" w:rsidP="005B4D25" w:rsidRDefault="00BB12C2" w14:paraId="02222F4D" w14:textId="74BB7264">
      <w:pPr>
        <w:pStyle w:val="ListParagraph"/>
      </w:pPr>
    </w:p>
    <w:p w:rsidR="00842EAD" w:rsidP="005B4D25" w:rsidRDefault="00842EAD" w14:paraId="4C617481" w14:textId="51BF4B82">
      <w:pPr>
        <w:pStyle w:val="ListParagraph"/>
      </w:pPr>
    </w:p>
    <w:p w:rsidR="00842EAD" w:rsidP="005B4D25" w:rsidRDefault="00842EAD" w14:paraId="32C0A17B" w14:textId="6E654CF9">
      <w:pPr>
        <w:pStyle w:val="ListParagraph"/>
      </w:pPr>
    </w:p>
    <w:p w:rsidR="00BB12C2" w:rsidP="005B4D25" w:rsidRDefault="00BB12C2" w14:paraId="3F46EFA8" w14:textId="1F64DBF8">
      <w:pPr>
        <w:pStyle w:val="ListParagraph"/>
      </w:pPr>
    </w:p>
    <w:p w:rsidR="00BB12C2" w:rsidP="005B4D25" w:rsidRDefault="00BB12C2" w14:paraId="7B578E0F" w14:textId="68F1D4E6">
      <w:pPr>
        <w:pStyle w:val="ListParagraph"/>
      </w:pPr>
    </w:p>
    <w:p w:rsidR="00BB12C2" w:rsidP="005B4D25" w:rsidRDefault="00BB12C2" w14:paraId="20817AB6" w14:textId="224D54F6">
      <w:pPr>
        <w:pStyle w:val="ListParagraph"/>
      </w:pPr>
    </w:p>
    <w:p w:rsidR="00BB12C2" w:rsidP="005B4D25" w:rsidRDefault="00BB12C2" w14:paraId="0BC127BA" w14:textId="0C1DD38E">
      <w:pPr>
        <w:pStyle w:val="ListParagraph"/>
      </w:pPr>
    </w:p>
    <w:p w:rsidR="00BB12C2" w:rsidP="005B4D25" w:rsidRDefault="00BB12C2" w14:paraId="6F499EEA" w14:textId="766256EA">
      <w:pPr>
        <w:pStyle w:val="ListParagraph"/>
      </w:pPr>
    </w:p>
    <w:p w:rsidR="00BB12C2" w:rsidP="005B4D25" w:rsidRDefault="00BB12C2" w14:paraId="35AD3C08" w14:textId="06C46285">
      <w:pPr>
        <w:pStyle w:val="ListParagraph"/>
      </w:pPr>
    </w:p>
    <w:p w:rsidR="00BB12C2" w:rsidP="005B4D25" w:rsidRDefault="00BB12C2" w14:paraId="4F459822" w14:textId="3BEA2DA3">
      <w:pPr>
        <w:pStyle w:val="ListParagraph"/>
      </w:pPr>
    </w:p>
    <w:p w:rsidR="00BB12C2" w:rsidP="005B4D25" w:rsidRDefault="00BB12C2" w14:paraId="21E5A587" w14:textId="260230AC">
      <w:pPr>
        <w:pStyle w:val="ListParagraph"/>
      </w:pPr>
    </w:p>
    <w:p w:rsidR="003E399C" w:rsidP="005B4D25" w:rsidRDefault="003E399C" w14:paraId="4CEBA570" w14:textId="77777777"/>
    <w:p w:rsidRPr="00BB12C2" w:rsidR="00BB12C2" w:rsidP="00EB423A" w:rsidRDefault="00BB12C2" w14:paraId="1CCFBFE3" w14:textId="7EFD0D14">
      <w:pPr>
        <w:ind w:left="709"/>
        <w:jc w:val="center"/>
      </w:pPr>
      <w:r w:rsidRPr="00BB12C2">
        <w:rPr>
          <w:b/>
          <w:bCs/>
        </w:rPr>
        <w:t>Gambar 3.1.</w:t>
      </w:r>
      <w:r>
        <w:rPr>
          <w:b/>
          <w:bCs/>
        </w:rPr>
        <w:t>5</w:t>
      </w:r>
      <w:r w:rsidRPr="00BB12C2">
        <w:rPr>
          <w:b/>
          <w:bCs/>
        </w:rPr>
        <w:t xml:space="preserve"> </w:t>
      </w:r>
      <w:r w:rsidRPr="00BB12C2">
        <w:t xml:space="preserve">Halaman </w:t>
      </w:r>
      <w:r>
        <w:t xml:space="preserve">terakhir </w:t>
      </w:r>
      <w:r w:rsidRPr="00BB12C2">
        <w:t>instalasi GMWIN 4.0</w:t>
      </w:r>
    </w:p>
    <w:p w:rsidR="005F7CEC" w:rsidP="005B4D25" w:rsidRDefault="00132312" w14:paraId="2619262A" w14:textId="6461D086">
      <w:pPr>
        <w:pStyle w:val="Heading2"/>
      </w:pPr>
      <w:bookmarkStart w:name="_Toc134174848" w:id="44"/>
      <w:bookmarkStart w:name="_Toc134553671" w:id="45"/>
      <w:r>
        <w:t xml:space="preserve">3.2 </w:t>
      </w:r>
      <w:r w:rsidR="005F7CEC">
        <w:t>Instalasi PL2303 Prolific Drivers</w:t>
      </w:r>
      <w:bookmarkEnd w:id="44"/>
      <w:bookmarkEnd w:id="45"/>
    </w:p>
    <w:p w:rsidR="005F7CEC" w:rsidP="00EB423A" w:rsidRDefault="005F7CEC" w14:paraId="26B21DF5" w14:textId="55ABFB4A">
      <w:r>
        <w:t>Software PL2303 Prolific Drivers</w:t>
      </w:r>
      <w:r w:rsidRPr="005F7CEC">
        <w:t xml:space="preserve"> </w:t>
      </w:r>
      <w:r>
        <w:t xml:space="preserve">memiliki fungsi untuk mendeteksi koneksi USB dengan PLC. </w:t>
      </w:r>
      <w:r w:rsidRPr="005F7CEC">
        <w:t xml:space="preserve">Sebelum menginstalasi </w:t>
      </w:r>
      <w:r>
        <w:t>PL2303 Prolific Drivers</w:t>
      </w:r>
      <w:r w:rsidRPr="005F7CEC">
        <w:t xml:space="preserve">, pastikan PC telah terhubung dengan internet untuk memperlancar proses instalasi. Berikut adalah langkah-langkah dalam menginstalasi </w:t>
      </w:r>
      <w:r>
        <w:t>PL2303 Prolific Drivers</w:t>
      </w:r>
      <w:r w:rsidRPr="005F7CEC">
        <w:t xml:space="preserve"> pada PC:</w:t>
      </w:r>
    </w:p>
    <w:p w:rsidRPr="005F7CEC" w:rsidR="005F7CEC" w:rsidP="00EB423A" w:rsidRDefault="005F7CEC" w14:paraId="6D6A005F" w14:textId="3F1B37ED">
      <w:pPr>
        <w:pStyle w:val="ListParagraph"/>
        <w:numPr>
          <w:ilvl w:val="3"/>
          <w:numId w:val="25"/>
        </w:numPr>
        <w:ind w:left="709"/>
        <w:rPr>
          <w:b/>
          <w:bCs/>
        </w:rPr>
      </w:pPr>
      <w:r>
        <w:rPr>
          <w:rFonts w:asciiTheme="majorBidi" w:hAnsiTheme="majorBidi" w:cstheme="majorBidi"/>
        </w:rPr>
        <w:t>U</w:t>
      </w:r>
      <w:r>
        <w:t>nduh software PL2303 Prolific Drivers</w:t>
      </w:r>
      <w:r w:rsidRPr="005F7CEC">
        <w:t xml:space="preserve"> </w:t>
      </w:r>
      <w:r>
        <w:t xml:space="preserve">dengan membuka file </w:t>
      </w:r>
      <w:r w:rsidR="00155778">
        <w:t>b</w:t>
      </w:r>
      <w:r>
        <w:t>ernama PL2303</w:t>
      </w:r>
      <w:r w:rsidR="00155778">
        <w:t>_</w:t>
      </w:r>
      <w:r>
        <w:t>Prolific</w:t>
      </w:r>
      <w:r w:rsidR="00155778">
        <w:t>_</w:t>
      </w:r>
      <w:r>
        <w:t>Drivers</w:t>
      </w:r>
      <w:r w:rsidR="00155778">
        <w:t xml:space="preserve"> Installer_v1.12.0</w:t>
      </w:r>
      <w:r>
        <w:t>.</w:t>
      </w:r>
    </w:p>
    <w:p w:rsidR="00155778" w:rsidP="005B4D25" w:rsidRDefault="007E476E" w14:paraId="790969EF" w14:textId="123D550B">
      <w:pPr>
        <w:rPr>
          <w:noProof/>
        </w:rPr>
      </w:pPr>
      <w:r>
        <w:rPr>
          <w:noProof/>
        </w:rPr>
        <w:drawing>
          <wp:anchor distT="0" distB="0" distL="114300" distR="114300" simplePos="0" relativeHeight="251677184" behindDoc="0" locked="0" layoutInCell="1" allowOverlap="1" wp14:anchorId="4537F90B" wp14:editId="602B7372">
            <wp:simplePos x="0" y="0"/>
            <wp:positionH relativeFrom="margin">
              <wp:posOffset>2659380</wp:posOffset>
            </wp:positionH>
            <wp:positionV relativeFrom="paragraph">
              <wp:posOffset>55880</wp:posOffset>
            </wp:positionV>
            <wp:extent cx="1108075" cy="17221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a:extLst>
                        <a:ext uri="{28A0092B-C50C-407E-A947-70E740481C1C}">
                          <a14:useLocalDpi xmlns:a14="http://schemas.microsoft.com/office/drawing/2010/main" val="0"/>
                        </a:ext>
                      </a:extLst>
                    </a:blip>
                    <a:srcRect t="4764"/>
                    <a:stretch/>
                  </pic:blipFill>
                  <pic:spPr bwMode="auto">
                    <a:xfrm>
                      <a:off x="0" y="0"/>
                      <a:ext cx="110807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CEC" w:rsidP="005B4D25" w:rsidRDefault="005F7CEC" w14:paraId="5E58BC59" w14:textId="08C76AA9"/>
    <w:p w:rsidR="005F7CEC" w:rsidP="005B4D25" w:rsidRDefault="005F7CEC" w14:paraId="7150FDFF" w14:textId="77777777"/>
    <w:p w:rsidR="005F7CEC" w:rsidP="005B4D25" w:rsidRDefault="005F7CEC" w14:paraId="1CBB31D3" w14:textId="15205058"/>
    <w:p w:rsidR="005F7CEC" w:rsidP="005B4D25" w:rsidRDefault="005F7CEC" w14:paraId="60839AE4" w14:textId="77777777"/>
    <w:p w:rsidR="005F7CEC" w:rsidP="005B4D25" w:rsidRDefault="005F7CEC" w14:paraId="4D1221B2" w14:textId="77777777"/>
    <w:p w:rsidR="00155778" w:rsidP="005B4D25" w:rsidRDefault="00155778" w14:paraId="3306E14C" w14:textId="77777777">
      <w:pPr>
        <w:pStyle w:val="ListParagraph"/>
      </w:pPr>
    </w:p>
    <w:p w:rsidR="003E399C" w:rsidP="005B4D25" w:rsidRDefault="003E399C" w14:paraId="16046223" w14:textId="77777777">
      <w:pPr>
        <w:pStyle w:val="ListParagraph"/>
      </w:pPr>
    </w:p>
    <w:p w:rsidR="003E399C" w:rsidP="005B4D25" w:rsidRDefault="003E399C" w14:paraId="45BE876E" w14:textId="77777777">
      <w:pPr>
        <w:pStyle w:val="ListParagraph"/>
      </w:pPr>
    </w:p>
    <w:p w:rsidRPr="00155778" w:rsidR="00155778" w:rsidP="00EB423A" w:rsidRDefault="00155778" w14:paraId="066E67AA" w14:textId="10025D36">
      <w:pPr>
        <w:pStyle w:val="ListParagraph"/>
        <w:jc w:val="center"/>
      </w:pPr>
      <w:r w:rsidRPr="00842EAD">
        <w:rPr>
          <w:b/>
          <w:bCs/>
        </w:rPr>
        <w:t xml:space="preserve">Gambar </w:t>
      </w:r>
      <w:r>
        <w:rPr>
          <w:b/>
          <w:bCs/>
        </w:rPr>
        <w:t>3.2.1</w:t>
      </w:r>
      <w:r w:rsidRPr="00A1175B">
        <w:t xml:space="preserve"> Software </w:t>
      </w:r>
      <w:r>
        <w:t>PL2303 Prolific Drivers</w:t>
      </w:r>
    </w:p>
    <w:p w:rsidR="00155778" w:rsidP="00EB423A" w:rsidRDefault="00155778" w14:paraId="17D6B4B1" w14:textId="4C2A4C1D">
      <w:pPr>
        <w:pStyle w:val="ListParagraph"/>
        <w:numPr>
          <w:ilvl w:val="3"/>
          <w:numId w:val="25"/>
        </w:numPr>
        <w:ind w:left="709"/>
      </w:pPr>
      <w:r w:rsidRPr="00155778">
        <w:t>Setelah membuka software tersebut, maka akan tampil halaman berikut. Tekan’next’ untuk menampilkan halaman berikutnya.</w:t>
      </w:r>
    </w:p>
    <w:p w:rsidR="00155778" w:rsidP="005B4D25" w:rsidRDefault="00155778" w14:paraId="53A18F58" w14:textId="6FBF198F">
      <w:pPr>
        <w:pStyle w:val="ListParagraph"/>
      </w:pPr>
      <w:r>
        <w:rPr>
          <w:noProof/>
        </w:rPr>
        <w:drawing>
          <wp:anchor distT="0" distB="0" distL="114300" distR="114300" simplePos="0" relativeHeight="251678208" behindDoc="0" locked="0" layoutInCell="1" allowOverlap="1" wp14:anchorId="1D426E4B" wp14:editId="7CB10ACE">
            <wp:simplePos x="0" y="0"/>
            <wp:positionH relativeFrom="column">
              <wp:posOffset>1365250</wp:posOffset>
            </wp:positionH>
            <wp:positionV relativeFrom="paragraph">
              <wp:posOffset>83820</wp:posOffset>
            </wp:positionV>
            <wp:extent cx="3562350" cy="272669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a:extLst>
                        <a:ext uri="{28A0092B-C50C-407E-A947-70E740481C1C}">
                          <a14:useLocalDpi xmlns:a14="http://schemas.microsoft.com/office/drawing/2010/main" val="0"/>
                        </a:ext>
                      </a:extLst>
                    </a:blip>
                    <a:stretch>
                      <a:fillRect/>
                    </a:stretch>
                  </pic:blipFill>
                  <pic:spPr>
                    <a:xfrm>
                      <a:off x="0" y="0"/>
                      <a:ext cx="3562350" cy="2726690"/>
                    </a:xfrm>
                    <a:prstGeom prst="rect">
                      <a:avLst/>
                    </a:prstGeom>
                  </pic:spPr>
                </pic:pic>
              </a:graphicData>
            </a:graphic>
            <wp14:sizeRelH relativeFrom="page">
              <wp14:pctWidth>0</wp14:pctWidth>
            </wp14:sizeRelH>
            <wp14:sizeRelV relativeFrom="page">
              <wp14:pctHeight>0</wp14:pctHeight>
            </wp14:sizeRelV>
          </wp:anchor>
        </w:drawing>
      </w:r>
    </w:p>
    <w:p w:rsidR="00155778" w:rsidP="005B4D25" w:rsidRDefault="00155778" w14:paraId="7673F40D" w14:textId="6C03FAF2">
      <w:pPr>
        <w:pStyle w:val="ListParagraph"/>
      </w:pPr>
    </w:p>
    <w:p w:rsidR="00155778" w:rsidP="005B4D25" w:rsidRDefault="00155778" w14:paraId="504E4D1E" w14:textId="77777777">
      <w:pPr>
        <w:pStyle w:val="ListParagraph"/>
      </w:pPr>
    </w:p>
    <w:p w:rsidR="00155778" w:rsidP="005B4D25" w:rsidRDefault="00155778" w14:paraId="56350AAA" w14:textId="075425A6">
      <w:pPr>
        <w:pStyle w:val="ListParagraph"/>
      </w:pPr>
    </w:p>
    <w:p w:rsidR="00155778" w:rsidP="005B4D25" w:rsidRDefault="00155778" w14:paraId="75A828EA" w14:textId="77777777">
      <w:pPr>
        <w:pStyle w:val="ListParagraph"/>
      </w:pPr>
    </w:p>
    <w:p w:rsidR="00155778" w:rsidP="005B4D25" w:rsidRDefault="00155778" w14:paraId="7DB19226" w14:textId="6214D869">
      <w:pPr>
        <w:pStyle w:val="ListParagraph"/>
      </w:pPr>
    </w:p>
    <w:p w:rsidR="00155778" w:rsidP="005B4D25" w:rsidRDefault="00155778" w14:paraId="6F5100D9" w14:textId="77777777">
      <w:pPr>
        <w:pStyle w:val="ListParagraph"/>
      </w:pPr>
    </w:p>
    <w:p w:rsidR="00155778" w:rsidP="005B4D25" w:rsidRDefault="00155778" w14:paraId="6BE0CAC7" w14:textId="1DD02F77">
      <w:pPr>
        <w:pStyle w:val="ListParagraph"/>
      </w:pPr>
    </w:p>
    <w:p w:rsidR="00155778" w:rsidP="005B4D25" w:rsidRDefault="00155778" w14:paraId="2E7B9783" w14:textId="77777777">
      <w:pPr>
        <w:pStyle w:val="ListParagraph"/>
      </w:pPr>
    </w:p>
    <w:p w:rsidR="00155778" w:rsidP="005B4D25" w:rsidRDefault="00155778" w14:paraId="29D3E3A2" w14:textId="77853356">
      <w:pPr>
        <w:pStyle w:val="ListParagraph"/>
      </w:pPr>
    </w:p>
    <w:p w:rsidR="00155778" w:rsidP="005B4D25" w:rsidRDefault="00155778" w14:paraId="4C0F6460" w14:textId="11B28F4A">
      <w:pPr>
        <w:pStyle w:val="ListParagraph"/>
      </w:pPr>
    </w:p>
    <w:p w:rsidR="00155778" w:rsidP="005B4D25" w:rsidRDefault="00155778" w14:paraId="0A2FBBDD" w14:textId="77777777">
      <w:pPr>
        <w:pStyle w:val="ListParagraph"/>
      </w:pPr>
    </w:p>
    <w:p w:rsidR="00155778" w:rsidP="005B4D25" w:rsidRDefault="00155778" w14:paraId="1A7B33F4" w14:textId="7F1A6899">
      <w:pPr>
        <w:pStyle w:val="ListParagraph"/>
      </w:pPr>
    </w:p>
    <w:p w:rsidRPr="00155778" w:rsidR="00155778" w:rsidP="005B4D25" w:rsidRDefault="00155778" w14:paraId="0F1943B3" w14:textId="410F76FD">
      <w:pPr>
        <w:pStyle w:val="ListParagraph"/>
      </w:pPr>
    </w:p>
    <w:p w:rsidRPr="00155778" w:rsidR="00155778" w:rsidP="00EB423A" w:rsidRDefault="00155778" w14:paraId="0A40E04C" w14:textId="029D17A3">
      <w:pPr>
        <w:jc w:val="center"/>
      </w:pPr>
      <w:r w:rsidRPr="00155778">
        <w:rPr>
          <w:b/>
          <w:bCs/>
        </w:rPr>
        <w:t xml:space="preserve">Gambar 3.2.2 </w:t>
      </w:r>
      <w:r w:rsidRPr="00155778">
        <w:t>Halaman instalasi PL2303 Prolific Drivers</w:t>
      </w:r>
    </w:p>
    <w:p w:rsidRPr="007E476E" w:rsidR="005F7CEC" w:rsidP="00EB423A" w:rsidRDefault="00155778" w14:paraId="7DA5FE0D" w14:textId="00E8E75F">
      <w:pPr>
        <w:pStyle w:val="ListParagraph"/>
        <w:numPr>
          <w:ilvl w:val="3"/>
          <w:numId w:val="25"/>
        </w:numPr>
        <w:ind w:left="709"/>
        <w:rPr>
          <w:b/>
          <w:bCs/>
        </w:rPr>
      </w:pPr>
      <w:r>
        <w:t>Tunggu beberapa detik untuk proses instalasi dan tekan ‘finish’ untuk menyelesa</w:t>
      </w:r>
      <w:r w:rsidRPr="00155778">
        <w:t>ikan proses instalasi.</w:t>
      </w:r>
    </w:p>
    <w:p w:rsidR="00155778" w:rsidP="005B4D25" w:rsidRDefault="00155778" w14:paraId="329396DE" w14:textId="5EEECEF8"/>
    <w:p w:rsidR="00155778" w:rsidP="005B4D25" w:rsidRDefault="00155778" w14:paraId="0A86E9D2" w14:textId="74C4DC13"/>
    <w:p w:rsidR="00155778" w:rsidP="005B4D25" w:rsidRDefault="00155778" w14:paraId="3F3BCD59" w14:textId="7441A054"/>
    <w:p w:rsidR="00155778" w:rsidP="005B4D25" w:rsidRDefault="00155778" w14:paraId="14B09DEB" w14:textId="5C7263DD"/>
    <w:p w:rsidR="00155778" w:rsidP="005B4D25" w:rsidRDefault="007F450C" w14:paraId="61B6F188" w14:textId="2B6DF99E">
      <w:r>
        <w:rPr>
          <w:noProof/>
        </w:rPr>
        <w:drawing>
          <wp:anchor distT="0" distB="0" distL="114300" distR="114300" simplePos="0" relativeHeight="251679232" behindDoc="0" locked="0" layoutInCell="1" allowOverlap="1" wp14:anchorId="54ECB1C2" wp14:editId="3536F601">
            <wp:simplePos x="0" y="0"/>
            <wp:positionH relativeFrom="margin">
              <wp:posOffset>1479550</wp:posOffset>
            </wp:positionH>
            <wp:positionV relativeFrom="paragraph">
              <wp:posOffset>8255</wp:posOffset>
            </wp:positionV>
            <wp:extent cx="3784600" cy="2873375"/>
            <wp:effectExtent l="0" t="0" r="6350"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6">
                      <a:extLst>
                        <a:ext uri="{28A0092B-C50C-407E-A947-70E740481C1C}">
                          <a14:useLocalDpi xmlns:a14="http://schemas.microsoft.com/office/drawing/2010/main" val="0"/>
                        </a:ext>
                      </a:extLst>
                    </a:blip>
                    <a:stretch>
                      <a:fillRect/>
                    </a:stretch>
                  </pic:blipFill>
                  <pic:spPr>
                    <a:xfrm>
                      <a:off x="0" y="0"/>
                      <a:ext cx="3784600" cy="2873375"/>
                    </a:xfrm>
                    <a:prstGeom prst="rect">
                      <a:avLst/>
                    </a:prstGeom>
                  </pic:spPr>
                </pic:pic>
              </a:graphicData>
            </a:graphic>
            <wp14:sizeRelH relativeFrom="page">
              <wp14:pctWidth>0</wp14:pctWidth>
            </wp14:sizeRelH>
            <wp14:sizeRelV relativeFrom="page">
              <wp14:pctHeight>0</wp14:pctHeight>
            </wp14:sizeRelV>
          </wp:anchor>
        </w:drawing>
      </w:r>
    </w:p>
    <w:p w:rsidR="00155778" w:rsidP="005B4D25" w:rsidRDefault="00155778" w14:paraId="7F270BC7" w14:textId="3834EECB"/>
    <w:p w:rsidR="00155778" w:rsidP="005B4D25" w:rsidRDefault="00155778" w14:paraId="2F4DED2A" w14:textId="5B903CD2"/>
    <w:p w:rsidR="00155778" w:rsidP="005B4D25" w:rsidRDefault="00155778" w14:paraId="477A38F4" w14:textId="039CFC27"/>
    <w:p w:rsidR="00155778" w:rsidP="005B4D25" w:rsidRDefault="00155778" w14:paraId="38821446" w14:textId="2EE723CD"/>
    <w:p w:rsidR="00155778" w:rsidP="005B4D25" w:rsidRDefault="00155778" w14:paraId="745541F7" w14:textId="05D0A06A"/>
    <w:p w:rsidR="00155778" w:rsidP="005B4D25" w:rsidRDefault="00155778" w14:paraId="2FA6A367" w14:textId="26D7764B"/>
    <w:p w:rsidR="00155778" w:rsidP="005B4D25" w:rsidRDefault="00155778" w14:paraId="32E1E6DA" w14:textId="1F61F73D"/>
    <w:p w:rsidR="00155778" w:rsidP="005B4D25" w:rsidRDefault="00155778" w14:paraId="0E6DD0E1" w14:textId="77777777">
      <w:pPr>
        <w:pStyle w:val="ListParagraph"/>
      </w:pPr>
    </w:p>
    <w:p w:rsidR="007F450C" w:rsidP="005B4D25" w:rsidRDefault="007F450C" w14:paraId="2EDA5B7B" w14:textId="77777777"/>
    <w:p w:rsidR="007E476E" w:rsidP="005B4D25" w:rsidRDefault="007E476E" w14:paraId="3310BC35" w14:textId="77777777"/>
    <w:p w:rsidR="007E476E" w:rsidP="005B4D25" w:rsidRDefault="007E476E" w14:paraId="3CCFBAFD" w14:textId="77777777"/>
    <w:p w:rsidR="007E476E" w:rsidP="005B4D25" w:rsidRDefault="007E476E" w14:paraId="668D1D34" w14:textId="77777777"/>
    <w:p w:rsidR="007E476E" w:rsidP="005B4D25" w:rsidRDefault="007E476E" w14:paraId="5DBE50D9" w14:textId="77777777"/>
    <w:p w:rsidR="007E476E" w:rsidP="005B4D25" w:rsidRDefault="007E476E" w14:paraId="023DAC38" w14:textId="77777777"/>
    <w:p w:rsidRPr="00155778" w:rsidR="00155778" w:rsidP="00EB423A" w:rsidRDefault="00155778" w14:paraId="7167DDCD" w14:textId="69306FCB">
      <w:pPr>
        <w:jc w:val="center"/>
      </w:pPr>
      <w:r w:rsidRPr="00155778">
        <w:rPr>
          <w:b/>
          <w:bCs/>
        </w:rPr>
        <w:t xml:space="preserve">Gambar 3.2.3 </w:t>
      </w:r>
      <w:r w:rsidRPr="00155778">
        <w:t>Halaman proses instalasi PL2303 Prolific Drivers</w:t>
      </w:r>
    </w:p>
    <w:p w:rsidR="00155778" w:rsidP="005B4D25" w:rsidRDefault="00155778" w14:paraId="0C56A1ED" w14:textId="48A65CCA">
      <w:r>
        <w:rPr>
          <w:noProof/>
        </w:rPr>
        <w:drawing>
          <wp:anchor distT="0" distB="0" distL="114300" distR="114300" simplePos="0" relativeHeight="251680256" behindDoc="0" locked="0" layoutInCell="1" allowOverlap="1" wp14:anchorId="6CA78DA9" wp14:editId="17E03B85">
            <wp:simplePos x="0" y="0"/>
            <wp:positionH relativeFrom="column">
              <wp:posOffset>1466850</wp:posOffset>
            </wp:positionH>
            <wp:positionV relativeFrom="paragraph">
              <wp:posOffset>5715</wp:posOffset>
            </wp:positionV>
            <wp:extent cx="3778250" cy="286067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a:extLst>
                        <a:ext uri="{28A0092B-C50C-407E-A947-70E740481C1C}">
                          <a14:useLocalDpi xmlns:a14="http://schemas.microsoft.com/office/drawing/2010/main" val="0"/>
                        </a:ext>
                      </a:extLst>
                    </a:blip>
                    <a:stretch>
                      <a:fillRect/>
                    </a:stretch>
                  </pic:blipFill>
                  <pic:spPr>
                    <a:xfrm>
                      <a:off x="0" y="0"/>
                      <a:ext cx="3778250" cy="2860675"/>
                    </a:xfrm>
                    <a:prstGeom prst="rect">
                      <a:avLst/>
                    </a:prstGeom>
                  </pic:spPr>
                </pic:pic>
              </a:graphicData>
            </a:graphic>
            <wp14:sizeRelH relativeFrom="page">
              <wp14:pctWidth>0</wp14:pctWidth>
            </wp14:sizeRelH>
            <wp14:sizeRelV relativeFrom="page">
              <wp14:pctHeight>0</wp14:pctHeight>
            </wp14:sizeRelV>
          </wp:anchor>
        </w:drawing>
      </w:r>
    </w:p>
    <w:p w:rsidR="00155778" w:rsidP="005B4D25" w:rsidRDefault="00155778" w14:paraId="66C9678C" w14:textId="3E6BCD0E"/>
    <w:p w:rsidR="00155778" w:rsidP="005B4D25" w:rsidRDefault="00155778" w14:paraId="3E1019EB" w14:textId="794157CA"/>
    <w:p w:rsidR="00155778" w:rsidP="005B4D25" w:rsidRDefault="00155778" w14:paraId="61F039E0" w14:textId="2BC1B8EC"/>
    <w:p w:rsidR="00155778" w:rsidP="005B4D25" w:rsidRDefault="00155778" w14:paraId="41DFF187" w14:textId="3073CFBE"/>
    <w:p w:rsidR="00155778" w:rsidP="005B4D25" w:rsidRDefault="00155778" w14:paraId="2711F34D" w14:textId="77777777"/>
    <w:p w:rsidR="00155778" w:rsidP="005B4D25" w:rsidRDefault="00155778" w14:paraId="730BA6A3" w14:textId="6A2A3861"/>
    <w:p w:rsidR="00155778" w:rsidP="005B4D25" w:rsidRDefault="00155778" w14:paraId="4EB35CE4" w14:textId="2324F86A"/>
    <w:p w:rsidR="007F450C" w:rsidP="005B4D25" w:rsidRDefault="007F450C" w14:paraId="52D28A76" w14:textId="77777777"/>
    <w:p w:rsidR="007F450C" w:rsidP="005B4D25" w:rsidRDefault="007F450C" w14:paraId="7AE322F9" w14:textId="77777777"/>
    <w:p w:rsidR="007E476E" w:rsidP="005B4D25" w:rsidRDefault="007E476E" w14:paraId="398905AA" w14:textId="77777777"/>
    <w:p w:rsidR="007E476E" w:rsidP="005B4D25" w:rsidRDefault="007E476E" w14:paraId="37AADEA3" w14:textId="77777777"/>
    <w:p w:rsidR="007E476E" w:rsidP="005B4D25" w:rsidRDefault="007E476E" w14:paraId="79FBE8BE" w14:textId="77777777"/>
    <w:p w:rsidR="007E476E" w:rsidP="005B4D25" w:rsidRDefault="007E476E" w14:paraId="788432F4" w14:textId="77777777"/>
    <w:p w:rsidR="007E476E" w:rsidP="005B4D25" w:rsidRDefault="007E476E" w14:paraId="5EA85DC3" w14:textId="77777777"/>
    <w:p w:rsidRPr="007F450C" w:rsidR="00155778" w:rsidP="00EB423A" w:rsidRDefault="007F450C" w14:paraId="23232F07" w14:textId="02A3BD78">
      <w:pPr>
        <w:jc w:val="center"/>
      </w:pPr>
      <w:r w:rsidRPr="00155778">
        <w:rPr>
          <w:b/>
          <w:bCs/>
        </w:rPr>
        <w:t>Gambar 3.2.</w:t>
      </w:r>
      <w:r>
        <w:rPr>
          <w:b/>
          <w:bCs/>
        </w:rPr>
        <w:t>4</w:t>
      </w:r>
      <w:r w:rsidRPr="00155778">
        <w:rPr>
          <w:b/>
          <w:bCs/>
        </w:rPr>
        <w:t xml:space="preserve"> </w:t>
      </w:r>
      <w:r w:rsidRPr="00155778">
        <w:t xml:space="preserve">Halaman </w:t>
      </w:r>
      <w:r>
        <w:t>terakhir</w:t>
      </w:r>
      <w:r w:rsidRPr="00155778">
        <w:t xml:space="preserve"> instalasi PL2303 Prolific Drivers</w:t>
      </w:r>
    </w:p>
    <w:p w:rsidR="00DB5409" w:rsidP="005B4D25" w:rsidRDefault="0049220E" w14:paraId="7744F6EA" w14:textId="75BAC7D8">
      <w:pPr>
        <w:pStyle w:val="Heading2"/>
      </w:pPr>
      <w:bookmarkStart w:name="_Toc134174849" w:id="46"/>
      <w:bookmarkStart w:name="_Toc134553672" w:id="47"/>
      <w:r>
        <w:t xml:space="preserve">3.3 </w:t>
      </w:r>
      <w:r w:rsidR="00DB5409">
        <w:t>Konfigurasi PLC dengan GMWIN 4.0</w:t>
      </w:r>
      <w:bookmarkEnd w:id="46"/>
      <w:bookmarkEnd w:id="47"/>
    </w:p>
    <w:p w:rsidRPr="00A76274" w:rsidR="00A76274" w:rsidP="005B4D25" w:rsidRDefault="00A76274" w14:paraId="362CE325" w14:textId="7C19011E">
      <w:r w:rsidRPr="00A76274">
        <w:t xml:space="preserve">Berikut adalah </w:t>
      </w:r>
      <w:r>
        <w:t>l</w:t>
      </w:r>
      <w:r w:rsidRPr="00A76274">
        <w:t>angkah</w:t>
      </w:r>
      <w:r>
        <w:t>- l</w:t>
      </w:r>
      <w:r w:rsidRPr="00A76274">
        <w:t>angkah dalam mengkonfigurasi PLC dengan GMWIN 4.0:</w:t>
      </w:r>
    </w:p>
    <w:p w:rsidR="00DB5409" w:rsidP="00EB423A" w:rsidRDefault="00DB5409" w14:paraId="428660EB" w14:textId="01B69799">
      <w:pPr>
        <w:pStyle w:val="ListParagraph"/>
        <w:numPr>
          <w:ilvl w:val="0"/>
          <w:numId w:val="6"/>
        </w:numPr>
        <w:ind w:left="567"/>
      </w:pPr>
      <w:r>
        <w:t>Nyalakan komputer dan PLC, pastikan kabel serial kepada USB telah terpasang dari komputer kepada PLC LG.</w:t>
      </w:r>
    </w:p>
    <w:p w:rsidRPr="007F450C" w:rsidR="007F450C" w:rsidP="00CF1B8A" w:rsidRDefault="00DB5409" w14:paraId="05E85AB1" w14:textId="67E8D71E">
      <w:pPr>
        <w:pStyle w:val="ListParagraph"/>
        <w:numPr>
          <w:ilvl w:val="0"/>
          <w:numId w:val="6"/>
        </w:numPr>
        <w:ind w:left="567"/>
      </w:pPr>
      <w:r>
        <w:rPr>
          <w:noProof/>
        </w:rPr>
        <w:drawing>
          <wp:anchor distT="0" distB="0" distL="0" distR="0" simplePos="0" relativeHeight="251630080" behindDoc="0" locked="0" layoutInCell="1" allowOverlap="1" wp14:anchorId="74848586" wp14:editId="4D2D8BCE">
            <wp:simplePos x="0" y="0"/>
            <wp:positionH relativeFrom="page">
              <wp:posOffset>2416175</wp:posOffset>
            </wp:positionH>
            <wp:positionV relativeFrom="paragraph">
              <wp:posOffset>679450</wp:posOffset>
            </wp:positionV>
            <wp:extent cx="3749040" cy="2590800"/>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58" cstate="print"/>
                    <a:stretch>
                      <a:fillRect/>
                    </a:stretch>
                  </pic:blipFill>
                  <pic:spPr>
                    <a:xfrm>
                      <a:off x="0" y="0"/>
                      <a:ext cx="3749040" cy="2590800"/>
                    </a:xfrm>
                    <a:prstGeom prst="rect">
                      <a:avLst/>
                    </a:prstGeom>
                  </pic:spPr>
                </pic:pic>
              </a:graphicData>
            </a:graphic>
            <wp14:sizeRelH relativeFrom="margin">
              <wp14:pctWidth>0</wp14:pctWidth>
            </wp14:sizeRelH>
            <wp14:sizeRelV relativeFrom="margin">
              <wp14:pctHeight>0</wp14:pctHeight>
            </wp14:sizeRelV>
          </wp:anchor>
        </w:drawing>
      </w:r>
      <w:r w:rsidRPr="00DB5409">
        <w:t xml:space="preserve">Untuk mengecek koneksi antara kabel serial dengan komputer, dapat dilihat dengan cara membuka My Computer </w:t>
      </w:r>
      <w:r w:rsidRPr="00DB5409">
        <w:rPr>
          <w:rFonts w:ascii="Wingdings" w:hAnsi="Wingdings"/>
        </w:rPr>
        <w:t></w:t>
      </w:r>
      <w:r w:rsidRPr="00DB5409">
        <w:t xml:space="preserve"> Manage </w:t>
      </w:r>
      <w:r w:rsidRPr="00DB5409">
        <w:rPr>
          <w:rFonts w:ascii="Wingdings" w:hAnsi="Wingdings"/>
        </w:rPr>
        <w:t></w:t>
      </w:r>
      <w:r w:rsidRPr="00DB5409">
        <w:t xml:space="preserve"> Device Manager </w:t>
      </w:r>
      <w:r w:rsidRPr="00DB5409">
        <w:rPr>
          <w:rFonts w:ascii="Wingdings" w:hAnsi="Wingdings"/>
        </w:rPr>
        <w:t></w:t>
      </w:r>
      <w:r w:rsidRPr="00DB5409">
        <w:t>Ports. Hal ini dapat diliat pada gambar</w:t>
      </w:r>
      <w:r w:rsidR="00617177">
        <w:t xml:space="preserve"> </w:t>
      </w:r>
      <w:r w:rsidRPr="00DB5409">
        <w:t>dibawah.</w:t>
      </w:r>
    </w:p>
    <w:p w:rsidRPr="00DB5409" w:rsidR="00617177" w:rsidP="00CF1B8A" w:rsidRDefault="0011596A" w14:paraId="376A42DB" w14:textId="44EFDAA1">
      <w:pPr>
        <w:pStyle w:val="ListParagraph"/>
        <w:jc w:val="center"/>
      </w:pPr>
      <w:r w:rsidRPr="00CF1B8A">
        <w:rPr>
          <w:b/>
          <w:bCs/>
        </w:rPr>
        <w:t>Gambar</w:t>
      </w:r>
      <w:r w:rsidRPr="0011596A">
        <w:rPr>
          <w:b/>
          <w:bCs/>
        </w:rPr>
        <w:t xml:space="preserve"> 3.</w:t>
      </w:r>
      <w:r w:rsidR="007F450C">
        <w:rPr>
          <w:b/>
          <w:bCs/>
        </w:rPr>
        <w:t>3</w:t>
      </w:r>
      <w:r w:rsidRPr="0011596A">
        <w:rPr>
          <w:b/>
          <w:bCs/>
        </w:rPr>
        <w:t>.</w:t>
      </w:r>
      <w:r>
        <w:rPr>
          <w:b/>
          <w:bCs/>
        </w:rPr>
        <w:t>1</w:t>
      </w:r>
      <w:r w:rsidRPr="0011596A">
        <w:rPr>
          <w:b/>
          <w:bCs/>
        </w:rPr>
        <w:t xml:space="preserve"> </w:t>
      </w:r>
      <w:r w:rsidR="00617177">
        <w:t>Display menunjukan cara USB terkoneksi dengan kabel serial</w:t>
      </w:r>
    </w:p>
    <w:p w:rsidRPr="00617177" w:rsidR="00DB5409" w:rsidP="00CF1B8A" w:rsidRDefault="00DB5409" w14:paraId="3DD30431" w14:textId="00687773">
      <w:pPr>
        <w:pStyle w:val="ListParagraph"/>
        <w:numPr>
          <w:ilvl w:val="0"/>
          <w:numId w:val="6"/>
        </w:numPr>
        <w:ind w:left="567"/>
        <w:rPr>
          <w:b/>
          <w:bCs/>
        </w:rPr>
      </w:pPr>
      <w:r>
        <w:t xml:space="preserve">Buka GMWIN 4.0, lalu pilih menu </w:t>
      </w:r>
      <w:r w:rsidRPr="00DB5409">
        <w:t xml:space="preserve">Project </w:t>
      </w:r>
      <w:r w:rsidRPr="00DB5409">
        <w:rPr>
          <w:rFonts w:ascii="Wingdings" w:hAnsi="Wingdings"/>
        </w:rPr>
        <w:t></w:t>
      </w:r>
      <w:r w:rsidRPr="00DB5409">
        <w:t xml:space="preserve"> Option </w:t>
      </w:r>
      <w:r w:rsidRPr="00DB5409">
        <w:rPr>
          <w:rFonts w:ascii="Wingdings" w:hAnsi="Wingdings"/>
        </w:rPr>
        <w:t></w:t>
      </w:r>
      <w:r w:rsidRPr="00DB5409">
        <w:t xml:space="preserve"> Connection Option</w:t>
      </w:r>
      <w:r>
        <w:t xml:space="preserve">. </w:t>
      </w:r>
      <w:r w:rsidRPr="00D42EFB" w:rsidR="00E16CA7">
        <w:rPr>
          <w:lang w:val="pt-BR"/>
        </w:rPr>
        <w:t xml:space="preserve">Atur RS.232C pada metode koneksi, com (1~10) pada port komunikasi, dan </w:t>
      </w:r>
      <w:r w:rsidRPr="00D42EFB" w:rsidR="00E16CA7">
        <w:rPr>
          <w:i/>
          <w:iCs/>
          <w:lang w:val="pt-BR"/>
        </w:rPr>
        <w:t>‘local’</w:t>
      </w:r>
      <w:r w:rsidRPr="00D42EFB" w:rsidR="00E16CA7">
        <w:rPr>
          <w:lang w:val="pt-BR"/>
        </w:rPr>
        <w:t xml:space="preserve"> pada ‘</w:t>
      </w:r>
      <w:r w:rsidRPr="00D42EFB" w:rsidR="00E16CA7">
        <w:rPr>
          <w:i/>
          <w:iCs/>
          <w:lang w:val="pt-BR"/>
        </w:rPr>
        <w:t>depths of connection’.</w:t>
      </w:r>
      <w:r w:rsidRPr="00D42EFB" w:rsidR="00E16CA7">
        <w:rPr>
          <w:lang w:val="pt-BR"/>
        </w:rPr>
        <w:t xml:space="preserve"> </w:t>
      </w:r>
      <w:r w:rsidR="00E16CA7">
        <w:t>Hal ini dapat dilihat pada gambar dibawah.</w:t>
      </w:r>
    </w:p>
    <w:p w:rsidR="00617177" w:rsidP="005B4D25" w:rsidRDefault="00617177" w14:paraId="61002440" w14:textId="2AB544A0">
      <w:r>
        <w:rPr>
          <w:noProof/>
        </w:rPr>
        <w:drawing>
          <wp:anchor distT="0" distB="0" distL="114300" distR="114300" simplePos="0" relativeHeight="251631104" behindDoc="0" locked="0" layoutInCell="1" allowOverlap="1" wp14:anchorId="0B50A476" wp14:editId="3117CB12">
            <wp:simplePos x="0" y="0"/>
            <wp:positionH relativeFrom="column">
              <wp:posOffset>1962150</wp:posOffset>
            </wp:positionH>
            <wp:positionV relativeFrom="paragraph">
              <wp:posOffset>7620</wp:posOffset>
            </wp:positionV>
            <wp:extent cx="2717800" cy="2738755"/>
            <wp:effectExtent l="0" t="0" r="635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7800" cy="2738755"/>
                    </a:xfrm>
                    <a:prstGeom prst="rect">
                      <a:avLst/>
                    </a:prstGeom>
                  </pic:spPr>
                </pic:pic>
              </a:graphicData>
            </a:graphic>
            <wp14:sizeRelH relativeFrom="page">
              <wp14:pctWidth>0</wp14:pctWidth>
            </wp14:sizeRelH>
            <wp14:sizeRelV relativeFrom="page">
              <wp14:pctHeight>0</wp14:pctHeight>
            </wp14:sizeRelV>
          </wp:anchor>
        </w:drawing>
      </w:r>
    </w:p>
    <w:p w:rsidR="00617177" w:rsidP="005B4D25" w:rsidRDefault="00617177" w14:paraId="6AE66466" w14:textId="2287D7DC"/>
    <w:p w:rsidR="00617177" w:rsidP="005B4D25" w:rsidRDefault="00617177" w14:paraId="479B995D" w14:textId="1D68803D"/>
    <w:p w:rsidR="00617177" w:rsidP="005B4D25" w:rsidRDefault="00617177" w14:paraId="2F8DBE03" w14:textId="77777777"/>
    <w:p w:rsidR="00617177" w:rsidP="005B4D25" w:rsidRDefault="00617177" w14:paraId="234B03C0" w14:textId="77777777"/>
    <w:p w:rsidR="00617177" w:rsidP="005B4D25" w:rsidRDefault="00617177" w14:paraId="789CEBAF" w14:textId="176A150E"/>
    <w:p w:rsidR="00617177" w:rsidP="005B4D25" w:rsidRDefault="00617177" w14:paraId="0543911B" w14:textId="78D63FD7"/>
    <w:p w:rsidR="007F450C" w:rsidP="005B4D25" w:rsidRDefault="007F450C" w14:paraId="4E5C04D4" w14:textId="77777777"/>
    <w:p w:rsidR="007F450C" w:rsidP="005B4D25" w:rsidRDefault="007F450C" w14:paraId="1B731F42" w14:textId="77777777"/>
    <w:p w:rsidR="00617177" w:rsidP="005B4D25" w:rsidRDefault="00617177" w14:paraId="3E48581E" w14:textId="77777777">
      <w:pPr>
        <w:pStyle w:val="ListParagraph"/>
      </w:pPr>
    </w:p>
    <w:p w:rsidR="007E476E" w:rsidP="005B4D25" w:rsidRDefault="007E476E" w14:paraId="7D250507" w14:textId="77777777">
      <w:pPr>
        <w:pStyle w:val="ListParagraph"/>
      </w:pPr>
    </w:p>
    <w:p w:rsidR="007E476E" w:rsidP="005B4D25" w:rsidRDefault="007E476E" w14:paraId="535861F7" w14:textId="77777777">
      <w:pPr>
        <w:pStyle w:val="ListParagraph"/>
      </w:pPr>
    </w:p>
    <w:p w:rsidR="007E476E" w:rsidP="005B4D25" w:rsidRDefault="007E476E" w14:paraId="7387B3C4" w14:textId="77777777">
      <w:pPr>
        <w:pStyle w:val="ListParagraph"/>
      </w:pPr>
    </w:p>
    <w:p w:rsidR="007E476E" w:rsidP="005B4D25" w:rsidRDefault="007E476E" w14:paraId="34D1E68E" w14:textId="77777777">
      <w:pPr>
        <w:pStyle w:val="ListParagraph"/>
      </w:pPr>
    </w:p>
    <w:p w:rsidRPr="00617177" w:rsidR="00617177" w:rsidP="00CF1B8A" w:rsidRDefault="0011596A" w14:paraId="053A2E1D" w14:textId="3808632F">
      <w:pPr>
        <w:pStyle w:val="ListParagraph"/>
        <w:ind w:left="567"/>
        <w:jc w:val="center"/>
      </w:pPr>
      <w:r w:rsidRPr="0011596A">
        <w:rPr>
          <w:b/>
          <w:bCs/>
        </w:rPr>
        <w:t>Gambar 3</w:t>
      </w:r>
      <w:r w:rsidR="007F450C">
        <w:rPr>
          <w:b/>
          <w:bCs/>
        </w:rPr>
        <w:t>.3</w:t>
      </w:r>
      <w:r w:rsidRPr="0011596A">
        <w:rPr>
          <w:b/>
          <w:bCs/>
        </w:rPr>
        <w:t>.</w:t>
      </w:r>
      <w:r>
        <w:rPr>
          <w:b/>
          <w:bCs/>
        </w:rPr>
        <w:t>2</w:t>
      </w:r>
      <w:r w:rsidR="00617177">
        <w:t xml:space="preserve"> Display </w:t>
      </w:r>
      <w:r>
        <w:t>‘</w:t>
      </w:r>
      <w:r w:rsidR="00617177">
        <w:t>Option</w:t>
      </w:r>
      <w:r>
        <w:t>’</w:t>
      </w:r>
      <w:r w:rsidR="00617177">
        <w:t xml:space="preserve"> untuk mengecek pengaturan koneksi</w:t>
      </w:r>
    </w:p>
    <w:p w:rsidRPr="00E16CA7" w:rsidR="00E16CA7" w:rsidP="00CF1B8A" w:rsidRDefault="00E16CA7" w14:paraId="011AD8C0" w14:textId="42BB247C">
      <w:pPr>
        <w:pStyle w:val="ListParagraph"/>
        <w:numPr>
          <w:ilvl w:val="0"/>
          <w:numId w:val="6"/>
        </w:numPr>
        <w:ind w:left="567"/>
        <w:rPr>
          <w:b/>
          <w:bCs/>
        </w:rPr>
      </w:pPr>
      <w:r>
        <w:t xml:space="preserve">Buat projek baru dengan klik </w:t>
      </w:r>
      <w:r w:rsidRPr="00E16CA7">
        <w:rPr>
          <w:i/>
          <w:iCs/>
        </w:rPr>
        <w:t>‘new project’</w:t>
      </w:r>
      <w:r>
        <w:t xml:space="preserve">. Pada Project </w:t>
      </w:r>
      <w:r>
        <w:rPr>
          <w:rFonts w:ascii="Wingdings" w:hAnsi="Wingdings"/>
        </w:rPr>
        <w:t></w:t>
      </w:r>
      <w:r>
        <w:rPr>
          <w:spacing w:val="3"/>
        </w:rPr>
        <w:t xml:space="preserve"> </w:t>
      </w:r>
      <w:r w:rsidRPr="00E16CA7">
        <w:t>New</w:t>
      </w:r>
      <w:r w:rsidRPr="00E16CA7">
        <w:rPr>
          <w:spacing w:val="2"/>
        </w:rPr>
        <w:t xml:space="preserve"> </w:t>
      </w:r>
      <w:r w:rsidRPr="00E16CA7">
        <w:t>project</w:t>
      </w:r>
      <w:r>
        <w:t xml:space="preserve"> lalu ubah nama. Pada </w:t>
      </w:r>
      <w:r w:rsidRPr="00E16CA7">
        <w:rPr>
          <w:i/>
          <w:iCs/>
        </w:rPr>
        <w:t>‘Select PLC type’</w:t>
      </w:r>
      <w:r>
        <w:t>, pilihlah GM4 seperti gambar</w:t>
      </w:r>
      <w:r w:rsidR="00617177">
        <w:t xml:space="preserve"> </w:t>
      </w:r>
      <w:r>
        <w:t>dibawah.</w:t>
      </w:r>
    </w:p>
    <w:p w:rsidR="00797F3E" w:rsidP="005B4D25" w:rsidRDefault="00797F3E" w14:paraId="4E10952F" w14:textId="77777777">
      <w:pPr>
        <w:pStyle w:val="ListParagraph"/>
        <w:numPr>
          <w:ilvl w:val="0"/>
          <w:numId w:val="6"/>
        </w:numPr>
        <w:rPr>
          <w:ins w:author="{380FAC36-7F92-4A4C-B6C7-A1B85D26B58F}" w:date="2023-05-05T10:58:00Z" w:id="48"/>
        </w:rPr>
      </w:pPr>
    </w:p>
    <w:p w:rsidR="00E16CA7" w:rsidP="005B4D25" w:rsidRDefault="00E16CA7" w14:paraId="5D72B7DD" w14:textId="4CF3A0A7">
      <w:pPr>
        <w:pStyle w:val="ListParagraph"/>
      </w:pPr>
    </w:p>
    <w:p w:rsidR="00E16CA7" w:rsidP="005B4D25" w:rsidRDefault="00E16CA7" w14:paraId="5E4FA2F4" w14:textId="34F2CBF6">
      <w:pPr>
        <w:pStyle w:val="ListParagraph"/>
      </w:pPr>
    </w:p>
    <w:p w:rsidR="00E16CA7" w:rsidP="005B4D25" w:rsidRDefault="00E16CA7" w14:paraId="70C6AEDE" w14:textId="4ED5A523">
      <w:pPr>
        <w:pStyle w:val="ListParagraph"/>
      </w:pPr>
    </w:p>
    <w:p w:rsidR="00E16CA7" w:rsidP="005B4D25" w:rsidRDefault="00E16CA7" w14:paraId="51477736" w14:textId="3BAF6EE6">
      <w:pPr>
        <w:pStyle w:val="ListParagraph"/>
      </w:pPr>
    </w:p>
    <w:p w:rsidR="00E16CA7" w:rsidP="005B4D25" w:rsidRDefault="00E16CA7" w14:paraId="6E5149D1" w14:textId="3F89B63C">
      <w:pPr>
        <w:pStyle w:val="ListParagraph"/>
      </w:pPr>
    </w:p>
    <w:p w:rsidR="00E16CA7" w:rsidP="005B4D25" w:rsidRDefault="00E16CA7" w14:paraId="2120F770" w14:textId="5027DF58">
      <w:pPr>
        <w:pStyle w:val="ListParagraph"/>
      </w:pPr>
    </w:p>
    <w:p w:rsidR="00E16CA7" w:rsidP="005B4D25" w:rsidRDefault="00E16CA7" w14:paraId="7845AE3A" w14:textId="5C2411CD">
      <w:pPr>
        <w:pStyle w:val="ListParagraph"/>
      </w:pPr>
      <w:r>
        <w:rPr>
          <w:noProof/>
        </w:rPr>
        <w:drawing>
          <wp:anchor distT="0" distB="0" distL="114300" distR="114300" simplePos="0" relativeHeight="251632128" behindDoc="0" locked="0" layoutInCell="1" allowOverlap="1" wp14:anchorId="6A8458F8" wp14:editId="439C74AB">
            <wp:simplePos x="0" y="0"/>
            <wp:positionH relativeFrom="column">
              <wp:posOffset>1996440</wp:posOffset>
            </wp:positionH>
            <wp:positionV relativeFrom="paragraph">
              <wp:posOffset>0</wp:posOffset>
            </wp:positionV>
            <wp:extent cx="2141220" cy="21494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1220" cy="2149475"/>
                    </a:xfrm>
                    <a:prstGeom prst="rect">
                      <a:avLst/>
                    </a:prstGeom>
                  </pic:spPr>
                </pic:pic>
              </a:graphicData>
            </a:graphic>
            <wp14:sizeRelH relativeFrom="page">
              <wp14:pctWidth>0</wp14:pctWidth>
            </wp14:sizeRelH>
            <wp14:sizeRelV relativeFrom="page">
              <wp14:pctHeight>0</wp14:pctHeight>
            </wp14:sizeRelV>
          </wp:anchor>
        </w:drawing>
      </w:r>
    </w:p>
    <w:p w:rsidR="00E16CA7" w:rsidP="005B4D25" w:rsidRDefault="00E16CA7" w14:paraId="5C059EA0" w14:textId="5EA356A9">
      <w:pPr>
        <w:pStyle w:val="ListParagraph"/>
      </w:pPr>
    </w:p>
    <w:p w:rsidR="00E16CA7" w:rsidP="005B4D25" w:rsidRDefault="00E16CA7" w14:paraId="3B4078DF" w14:textId="462673B4">
      <w:pPr>
        <w:pStyle w:val="ListParagraph"/>
      </w:pPr>
    </w:p>
    <w:p w:rsidR="00E16CA7" w:rsidP="005B4D25" w:rsidRDefault="00E16CA7" w14:paraId="7E675315" w14:textId="5CEB38AD">
      <w:pPr>
        <w:pStyle w:val="ListParagraph"/>
      </w:pPr>
    </w:p>
    <w:p w:rsidR="00E16CA7" w:rsidP="005B4D25" w:rsidRDefault="00E16CA7" w14:paraId="46EA1BFD" w14:textId="4A1EF866">
      <w:pPr>
        <w:pStyle w:val="ListParagraph"/>
      </w:pPr>
    </w:p>
    <w:p w:rsidR="00E16CA7" w:rsidP="005B4D25" w:rsidRDefault="00E16CA7" w14:paraId="212C40BE" w14:textId="39BC6AC7">
      <w:pPr>
        <w:pStyle w:val="ListParagraph"/>
      </w:pPr>
    </w:p>
    <w:p w:rsidR="00E16CA7" w:rsidP="005B4D25" w:rsidRDefault="00E16CA7" w14:paraId="0C591F26" w14:textId="520CB9E3">
      <w:pPr>
        <w:pStyle w:val="ListParagraph"/>
      </w:pPr>
    </w:p>
    <w:p w:rsidR="00E16CA7" w:rsidP="005B4D25" w:rsidRDefault="00E16CA7" w14:paraId="4D442570" w14:textId="4A5D09B6">
      <w:pPr>
        <w:pStyle w:val="ListParagraph"/>
      </w:pPr>
    </w:p>
    <w:p w:rsidR="00E16CA7" w:rsidP="005B4D25" w:rsidRDefault="00E16CA7" w14:paraId="6E4A64A7" w14:textId="37045D32">
      <w:pPr>
        <w:pStyle w:val="ListParagraph"/>
      </w:pPr>
    </w:p>
    <w:p w:rsidR="00E16CA7" w:rsidP="005B4D25" w:rsidRDefault="00E16CA7" w14:paraId="3D780AD3" w14:textId="77777777">
      <w:pPr>
        <w:pStyle w:val="ListParagraph"/>
      </w:pPr>
    </w:p>
    <w:p w:rsidR="00E16CA7" w:rsidP="005B4D25" w:rsidRDefault="00E16CA7" w14:paraId="2FB7B100" w14:textId="350E0DBD">
      <w:pPr>
        <w:pStyle w:val="ListParagraph"/>
      </w:pPr>
    </w:p>
    <w:p w:rsidRPr="00617177" w:rsidR="00E16CA7" w:rsidP="00CF1B8A" w:rsidRDefault="0011596A" w14:paraId="7731E319" w14:textId="6894B909">
      <w:pPr>
        <w:pStyle w:val="ListParagraph"/>
        <w:jc w:val="center"/>
      </w:pPr>
      <w:r w:rsidRPr="0011596A">
        <w:rPr>
          <w:b/>
          <w:bCs/>
        </w:rPr>
        <w:t>Gambar 3.</w:t>
      </w:r>
      <w:r w:rsidR="007F450C">
        <w:rPr>
          <w:b/>
          <w:bCs/>
        </w:rPr>
        <w:t>3</w:t>
      </w:r>
      <w:r w:rsidRPr="0011596A">
        <w:rPr>
          <w:b/>
          <w:bCs/>
        </w:rPr>
        <w:t>.</w:t>
      </w:r>
      <w:r>
        <w:rPr>
          <w:b/>
          <w:bCs/>
        </w:rPr>
        <w:t>3</w:t>
      </w:r>
      <w:r w:rsidRPr="0011596A">
        <w:rPr>
          <w:b/>
          <w:bCs/>
        </w:rPr>
        <w:t xml:space="preserve"> </w:t>
      </w:r>
      <w:r w:rsidR="00617177">
        <w:t xml:space="preserve">Display </w:t>
      </w:r>
      <w:r>
        <w:t>‘New Project’</w:t>
      </w:r>
      <w:r w:rsidR="00617177">
        <w:t xml:space="preserve"> untuk memberi nama dan memilih tipe PLC</w:t>
      </w:r>
    </w:p>
    <w:p w:rsidR="00E16CA7" w:rsidP="00CF1B8A" w:rsidRDefault="57AF3A00" w14:paraId="7D7860F5" w14:textId="20737B3F">
      <w:pPr>
        <w:pStyle w:val="ListParagraph"/>
        <w:numPr>
          <w:ilvl w:val="0"/>
          <w:numId w:val="6"/>
        </w:numPr>
        <w:ind w:left="567"/>
      </w:pPr>
      <w:r>
        <w:t xml:space="preserve">Tahap terakhir adalah dengan memilih bahasa LD (ladder) pada </w:t>
      </w:r>
      <w:r w:rsidRPr="57AF3A00">
        <w:rPr>
          <w:i/>
          <w:iCs/>
        </w:rPr>
        <w:t>‘Select Language’</w:t>
      </w:r>
      <w:r>
        <w:t xml:space="preserve"> dan klik </w:t>
      </w:r>
      <w:r w:rsidRPr="57AF3A00">
        <w:rPr>
          <w:i/>
          <w:iCs/>
        </w:rPr>
        <w:t>‘finish’</w:t>
      </w:r>
      <w:r>
        <w:t xml:space="preserve"> seperti gambar dibawah.</w:t>
      </w:r>
    </w:p>
    <w:p w:rsidR="006760A0" w:rsidP="005B4D25" w:rsidRDefault="006760A0" w14:paraId="530351AF" w14:textId="03DD4B36">
      <w:r>
        <w:rPr>
          <w:noProof/>
        </w:rPr>
        <w:drawing>
          <wp:anchor distT="0" distB="0" distL="0" distR="0" simplePos="0" relativeHeight="251633152" behindDoc="1" locked="0" layoutInCell="1" allowOverlap="1" wp14:anchorId="64F8C1D0" wp14:editId="221F194F">
            <wp:simplePos x="0" y="0"/>
            <wp:positionH relativeFrom="page">
              <wp:posOffset>3111500</wp:posOffset>
            </wp:positionH>
            <wp:positionV relativeFrom="paragraph">
              <wp:posOffset>6985</wp:posOffset>
            </wp:positionV>
            <wp:extent cx="2316480" cy="2324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61" cstate="print"/>
                    <a:stretch>
                      <a:fillRect/>
                    </a:stretch>
                  </pic:blipFill>
                  <pic:spPr>
                    <a:xfrm>
                      <a:off x="0" y="0"/>
                      <a:ext cx="2316480" cy="2324100"/>
                    </a:xfrm>
                    <a:prstGeom prst="rect">
                      <a:avLst/>
                    </a:prstGeom>
                  </pic:spPr>
                </pic:pic>
              </a:graphicData>
            </a:graphic>
          </wp:anchor>
        </w:drawing>
      </w:r>
    </w:p>
    <w:p w:rsidR="006760A0" w:rsidP="005B4D25" w:rsidRDefault="006760A0" w14:paraId="13B241BD" w14:textId="2DE34BBD"/>
    <w:p w:rsidR="006760A0" w:rsidP="005B4D25" w:rsidRDefault="006760A0" w14:paraId="1F1FEF47" w14:textId="0BBA9B98"/>
    <w:p w:rsidR="006760A0" w:rsidP="005B4D25" w:rsidRDefault="006760A0" w14:paraId="411DA6EA" w14:textId="5F78EA87"/>
    <w:p w:rsidR="006760A0" w:rsidP="005B4D25" w:rsidRDefault="006760A0" w14:paraId="777CBF1C" w14:textId="5B9AF6E9"/>
    <w:p w:rsidR="006760A0" w:rsidP="005B4D25" w:rsidRDefault="006760A0" w14:paraId="5FE25D0C" w14:textId="77777777"/>
    <w:p w:rsidR="006760A0" w:rsidP="005B4D25" w:rsidRDefault="006760A0" w14:paraId="69E927F7" w14:textId="30AF23C5"/>
    <w:p w:rsidR="006760A0" w:rsidP="005B4D25" w:rsidRDefault="006760A0" w14:paraId="49FC0BC4" w14:textId="6390AE56"/>
    <w:p w:rsidR="007E476E" w:rsidP="005B4D25" w:rsidRDefault="007E476E" w14:paraId="14B93748" w14:textId="77777777"/>
    <w:p w:rsidR="007E476E" w:rsidP="005B4D25" w:rsidRDefault="007E476E" w14:paraId="3C584748" w14:textId="77777777"/>
    <w:p w:rsidR="007E476E" w:rsidP="005B4D25" w:rsidRDefault="007E476E" w14:paraId="7C70D5E6" w14:textId="77777777"/>
    <w:p w:rsidRPr="006760A0" w:rsidR="007E476E" w:rsidP="005B4D25" w:rsidRDefault="007E476E" w14:paraId="73F2FBE8" w14:textId="77777777"/>
    <w:p w:rsidRPr="00617177" w:rsidR="00617177" w:rsidP="00CF1B8A" w:rsidRDefault="0011596A" w14:paraId="40C25C13" w14:textId="5925B883">
      <w:pPr>
        <w:pStyle w:val="ListParagraph"/>
        <w:jc w:val="center"/>
      </w:pPr>
      <w:r w:rsidRPr="0011596A">
        <w:rPr>
          <w:b/>
          <w:bCs/>
        </w:rPr>
        <w:t>Gambar 3.</w:t>
      </w:r>
      <w:r w:rsidR="007F450C">
        <w:rPr>
          <w:b/>
          <w:bCs/>
        </w:rPr>
        <w:t>3</w:t>
      </w:r>
      <w:r w:rsidRPr="0011596A">
        <w:rPr>
          <w:b/>
          <w:bCs/>
        </w:rPr>
        <w:t>.</w:t>
      </w:r>
      <w:r>
        <w:rPr>
          <w:b/>
          <w:bCs/>
        </w:rPr>
        <w:t>4</w:t>
      </w:r>
      <w:r w:rsidRPr="0011596A">
        <w:rPr>
          <w:b/>
          <w:bCs/>
        </w:rPr>
        <w:t xml:space="preserve"> </w:t>
      </w:r>
      <w:r w:rsidR="00617177">
        <w:t xml:space="preserve">Display </w:t>
      </w:r>
      <w:r>
        <w:t>‘Add Program</w:t>
      </w:r>
      <w:r w:rsidR="00617177">
        <w:t xml:space="preserve"> untuk memilih Bahasa pemrograman</w:t>
      </w:r>
    </w:p>
    <w:p w:rsidRPr="006760A0" w:rsidR="006760A0" w:rsidP="00CF1B8A" w:rsidRDefault="57AF3A00" w14:paraId="308F1A3B" w14:textId="3F873328">
      <w:pPr>
        <w:pStyle w:val="ListParagraph"/>
        <w:numPr>
          <w:ilvl w:val="0"/>
          <w:numId w:val="6"/>
        </w:numPr>
        <w:ind w:left="567"/>
        <w:rPr>
          <w:sz w:val="28"/>
          <w:szCs w:val="28"/>
        </w:rPr>
      </w:pPr>
      <w:r>
        <w:t xml:space="preserve">Setelah membuat program, klik Online </w:t>
      </w:r>
      <w:r w:rsidRPr="57AF3A00">
        <w:rPr>
          <w:rFonts w:ascii="Wingdings" w:hAnsi="Wingdings"/>
        </w:rPr>
        <w:t></w:t>
      </w:r>
      <w:r w:rsidRPr="57AF3A00">
        <w:rPr>
          <w:sz w:val="23"/>
          <w:szCs w:val="23"/>
        </w:rPr>
        <w:t xml:space="preserve"> </w:t>
      </w:r>
      <w:r>
        <w:t xml:space="preserve">Connect+Write+Run. Jika tertulis GM4 </w:t>
      </w:r>
      <w:r w:rsidRPr="57AF3A00">
        <w:rPr>
          <w:i/>
          <w:iCs/>
        </w:rPr>
        <w:t>stop</w:t>
      </w:r>
      <w:r>
        <w:t xml:space="preserve"> pada bar status, maka PLC telah terkoneksi dengan PC.</w:t>
      </w:r>
    </w:p>
    <w:p w:rsidRPr="00D42EFB" w:rsidR="00893C7E" w:rsidP="005B4D25" w:rsidRDefault="0049220E" w14:paraId="336398D0" w14:textId="5EFF927A">
      <w:pPr>
        <w:pStyle w:val="Heading2"/>
        <w:rPr>
          <w:lang w:val="pt-BR"/>
        </w:rPr>
      </w:pPr>
      <w:bookmarkStart w:name="_Toc134174850" w:id="49"/>
      <w:bookmarkStart w:name="_Toc134553673" w:id="50"/>
      <w:r w:rsidRPr="00D42EFB">
        <w:rPr>
          <w:lang w:val="pt-BR"/>
        </w:rPr>
        <w:t xml:space="preserve">3.4 </w:t>
      </w:r>
      <w:r w:rsidRPr="00D42EFB" w:rsidR="00893C7E">
        <w:rPr>
          <w:lang w:val="pt-BR"/>
        </w:rPr>
        <w:t>Simulasi Ladder Diagram pada GMWIN 4.0</w:t>
      </w:r>
      <w:bookmarkEnd w:id="49"/>
      <w:bookmarkEnd w:id="50"/>
    </w:p>
    <w:p w:rsidR="00893C7E" w:rsidP="00CF1B8A" w:rsidRDefault="00893C7E" w14:paraId="1665F1E3" w14:textId="77777777">
      <w:r w:rsidRPr="00D42EFB">
        <w:rPr>
          <w:lang w:val="pt-BR"/>
        </w:rPr>
        <w:t xml:space="preserve">Fitur simulasi pada GMWIN 4.0 dapat digunakan untuk mengecek ulang sekuensi kerja program yang telah dibuat tanpa perlu menggunakan hardware PLC. </w:t>
      </w:r>
      <w:r>
        <w:t>Berikut adalah Langkah-langkah untuk melakukan simulasi ladder pada GMWIN 4.0.</w:t>
      </w:r>
    </w:p>
    <w:p w:rsidRPr="00893C7E" w:rsidR="00893C7E" w:rsidP="00CF1B8A" w:rsidRDefault="005F4563" w14:paraId="7728F32E" w14:textId="1975D13F">
      <w:pPr>
        <w:pStyle w:val="ListParagraph"/>
        <w:numPr>
          <w:ilvl w:val="0"/>
          <w:numId w:val="13"/>
        </w:numPr>
        <w:ind w:left="567"/>
      </w:pPr>
      <w:r w:rsidRPr="0004424E">
        <w:rPr>
          <w:b/>
          <w:bCs/>
          <w:noProof/>
        </w:rPr>
        <w:drawing>
          <wp:anchor distT="0" distB="0" distL="114300" distR="114300" simplePos="0" relativeHeight="251681280" behindDoc="0" locked="0" layoutInCell="1" allowOverlap="1" wp14:anchorId="193ECBB8" wp14:editId="32532345">
            <wp:simplePos x="0" y="0"/>
            <wp:positionH relativeFrom="margin">
              <wp:posOffset>871855</wp:posOffset>
            </wp:positionH>
            <wp:positionV relativeFrom="paragraph">
              <wp:posOffset>492760</wp:posOffset>
            </wp:positionV>
            <wp:extent cx="4859655" cy="5143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59655" cy="514350"/>
                    </a:xfrm>
                    <a:prstGeom prst="rect">
                      <a:avLst/>
                    </a:prstGeom>
                  </pic:spPr>
                </pic:pic>
              </a:graphicData>
            </a:graphic>
            <wp14:sizeRelH relativeFrom="page">
              <wp14:pctWidth>0</wp14:pctWidth>
            </wp14:sizeRelH>
            <wp14:sizeRelV relativeFrom="page">
              <wp14:pctHeight>0</wp14:pctHeight>
            </wp14:sizeRelV>
          </wp:anchor>
        </w:drawing>
      </w:r>
      <w:r>
        <w:t>Temukan f</w:t>
      </w:r>
      <w:r w:rsidRPr="00893C7E" w:rsidR="00893C7E">
        <w:t xml:space="preserve">itur </w:t>
      </w:r>
      <w:r w:rsidR="00893C7E">
        <w:t>s</w:t>
      </w:r>
      <w:r w:rsidRPr="00893C7E" w:rsidR="00893C7E">
        <w:t>imulasi</w:t>
      </w:r>
      <w:r w:rsidR="00893C7E">
        <w:t xml:space="preserve"> </w:t>
      </w:r>
      <w:r w:rsidRPr="00893C7E" w:rsidR="00893C7E">
        <w:t xml:space="preserve">pada toolbar Tools </w:t>
      </w:r>
      <w:r>
        <w:t>dan</w:t>
      </w:r>
      <w:r w:rsidRPr="00893C7E" w:rsidR="00893C7E">
        <w:t xml:space="preserve"> </w:t>
      </w:r>
      <w:r>
        <w:t>pilihlah</w:t>
      </w:r>
      <w:r w:rsidRPr="00893C7E" w:rsidR="00893C7E">
        <w:t xml:space="preserve"> Start Simulation</w:t>
      </w:r>
      <w:r w:rsidR="00893C7E">
        <w:t>, seperti gambar dibawah:</w:t>
      </w:r>
    </w:p>
    <w:p w:rsidR="005F4563" w:rsidP="005B4D25" w:rsidRDefault="005F4563" w14:paraId="2FD2D830" w14:textId="77777777"/>
    <w:p w:rsidR="005F4563" w:rsidP="005B4D25" w:rsidRDefault="005F4563" w14:paraId="483335E8" w14:textId="77777777"/>
    <w:p w:rsidR="007E476E" w:rsidP="005B4D25" w:rsidRDefault="007E476E" w14:paraId="19BB57BC" w14:textId="77777777"/>
    <w:p w:rsidRPr="005F4563" w:rsidR="00893C7E" w:rsidP="00CF1B8A" w:rsidRDefault="005F4563" w14:paraId="790614D5" w14:textId="50493A02">
      <w:pPr>
        <w:jc w:val="center"/>
      </w:pPr>
      <w:r w:rsidRPr="005F4563">
        <w:rPr>
          <w:b/>
          <w:bCs/>
        </w:rPr>
        <w:t xml:space="preserve">Gambar 3.4.1 </w:t>
      </w:r>
      <w:r w:rsidRPr="005F4563">
        <w:t>Fitur Start Simulation pada Toolbar Tools</w:t>
      </w:r>
    </w:p>
    <w:p w:rsidR="00166AD9" w:rsidP="00CF1B8A" w:rsidRDefault="005F4563" w14:paraId="7E4D22EE" w14:textId="4863349D">
      <w:pPr>
        <w:pStyle w:val="ListParagraph"/>
        <w:numPr>
          <w:ilvl w:val="0"/>
          <w:numId w:val="13"/>
        </w:numPr>
        <w:ind w:left="567"/>
      </w:pPr>
      <w:r>
        <w:t xml:space="preserve">Lalu, </w:t>
      </w:r>
      <w:r w:rsidRPr="005F4563" w:rsidR="00893C7E">
        <w:t>GMWIN 4</w:t>
      </w:r>
      <w:r>
        <w:t>.0</w:t>
      </w:r>
      <w:r w:rsidRPr="005F4563" w:rsidR="00893C7E">
        <w:t xml:space="preserve"> akan melakukan proses compile pada program PLC</w:t>
      </w:r>
      <w:r w:rsidR="001354B4">
        <w:t xml:space="preserve">. Tunggu proses compile selesai dan </w:t>
      </w:r>
      <w:r w:rsidR="008F2FE4">
        <w:t>tekan OK untuk</w:t>
      </w:r>
      <w:r w:rsidRPr="005F4563" w:rsidR="00893C7E">
        <w:t xml:space="preserve"> memperlihatkan menu utama simulasi.</w:t>
      </w:r>
    </w:p>
    <w:p w:rsidR="00FB1733" w:rsidP="00CF1B8A" w:rsidRDefault="0052500E" w14:paraId="2A32A51A" w14:textId="3551D3F9">
      <w:pPr>
        <w:pStyle w:val="ListParagraph"/>
        <w:jc w:val="center"/>
      </w:pPr>
      <w:r w:rsidRPr="0052500E">
        <w:rPr>
          <w:noProof/>
        </w:rPr>
        <w:drawing>
          <wp:inline distT="0" distB="0" distL="0" distR="0" wp14:anchorId="1F3DCAB4" wp14:editId="2D4E203E">
            <wp:extent cx="3688400" cy="3543607"/>
            <wp:effectExtent l="0" t="0" r="7620" b="0"/>
            <wp:docPr id="1176401433" name="Picture 117640143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01433" name="Gambar 1" descr="Sebuah gambar berisi teks&#10;&#10;Deskripsi dibuat secara otomatis"/>
                    <pic:cNvPicPr/>
                  </pic:nvPicPr>
                  <pic:blipFill>
                    <a:blip r:embed="rId63"/>
                    <a:stretch>
                      <a:fillRect/>
                    </a:stretch>
                  </pic:blipFill>
                  <pic:spPr>
                    <a:xfrm>
                      <a:off x="0" y="0"/>
                      <a:ext cx="3688400" cy="3543607"/>
                    </a:xfrm>
                    <a:prstGeom prst="rect">
                      <a:avLst/>
                    </a:prstGeom>
                  </pic:spPr>
                </pic:pic>
              </a:graphicData>
            </a:graphic>
          </wp:inline>
        </w:drawing>
      </w:r>
    </w:p>
    <w:p w:rsidR="0052500E" w:rsidP="00CF1B8A" w:rsidRDefault="0052500E" w14:paraId="59CB8899" w14:textId="567E4CCE">
      <w:pPr>
        <w:pStyle w:val="ListParagraph"/>
        <w:jc w:val="center"/>
      </w:pPr>
      <w:r>
        <w:t xml:space="preserve">Gambar </w:t>
      </w:r>
      <w:r w:rsidR="00F00A89">
        <w:t xml:space="preserve">xx. Software melakukan </w:t>
      </w:r>
      <w:r w:rsidR="00C93293">
        <w:t>Compile</w:t>
      </w:r>
    </w:p>
    <w:p w:rsidR="00C93293" w:rsidP="00CF1B8A" w:rsidRDefault="00CF1B8A" w14:paraId="665DA9CC" w14:textId="74EAB6BE">
      <w:pPr>
        <w:pStyle w:val="ListParagraph"/>
        <w:numPr>
          <w:ilvl w:val="0"/>
          <w:numId w:val="13"/>
        </w:numPr>
        <w:ind w:left="567"/>
      </w:pPr>
      <w:r w:rsidRPr="008E1452">
        <w:rPr>
          <w:noProof/>
        </w:rPr>
        <w:drawing>
          <wp:anchor distT="0" distB="0" distL="114300" distR="114300" simplePos="0" relativeHeight="251683328" behindDoc="0" locked="0" layoutInCell="1" allowOverlap="1" wp14:anchorId="0D3B117F" wp14:editId="44708F09">
            <wp:simplePos x="0" y="0"/>
            <wp:positionH relativeFrom="column">
              <wp:posOffset>647700</wp:posOffset>
            </wp:positionH>
            <wp:positionV relativeFrom="paragraph">
              <wp:posOffset>1036955</wp:posOffset>
            </wp:positionV>
            <wp:extent cx="4648200" cy="2331720"/>
            <wp:effectExtent l="0" t="0" r="0" b="0"/>
            <wp:wrapTopAndBottom/>
            <wp:docPr id="70" name="Picture 70"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descr="Sebuah gambar berisi meja&#10;&#10;Deskripsi dibuat secara otomatis"/>
                    <pic:cNvPicPr/>
                  </pic:nvPicPr>
                  <pic:blipFill>
                    <a:blip r:embed="rId64">
                      <a:extLst>
                        <a:ext uri="{28A0092B-C50C-407E-A947-70E740481C1C}">
                          <a14:useLocalDpi xmlns:a14="http://schemas.microsoft.com/office/drawing/2010/main" val="0"/>
                        </a:ext>
                      </a:extLst>
                    </a:blip>
                    <a:stretch>
                      <a:fillRect/>
                    </a:stretch>
                  </pic:blipFill>
                  <pic:spPr>
                    <a:xfrm>
                      <a:off x="0" y="0"/>
                      <a:ext cx="4648200" cy="2331720"/>
                    </a:xfrm>
                    <a:prstGeom prst="rect">
                      <a:avLst/>
                    </a:prstGeom>
                  </pic:spPr>
                </pic:pic>
              </a:graphicData>
            </a:graphic>
            <wp14:sizeRelH relativeFrom="page">
              <wp14:pctWidth>0</wp14:pctWidth>
            </wp14:sizeRelH>
            <wp14:sizeRelV relativeFrom="page">
              <wp14:pctHeight>0</wp14:pctHeight>
            </wp14:sizeRelV>
          </wp:anchor>
        </w:drawing>
      </w:r>
      <w:r w:rsidRPr="00D42EFB" w:rsidR="00166AD9">
        <w:rPr>
          <w:lang w:val="pt-BR"/>
        </w:rPr>
        <w:t>P</w:t>
      </w:r>
      <w:r w:rsidRPr="00D42EFB" w:rsidR="00893C7E">
        <w:rPr>
          <w:lang w:val="pt-BR"/>
        </w:rPr>
        <w:t xml:space="preserve">ada menu utama simulasi, terdapat beberapa blok, yaitu blok PWR, CPU, dan Input/Output. </w:t>
      </w:r>
      <w:r w:rsidRPr="005F4563" w:rsidR="00893C7E">
        <w:t>Banyaknya blok Input/Output akan bergantung pada variabel input dan output yang ada pada program. Pada kasus ini, blok input ada dua, yaitu 0 dan 1 yang didapat dari variabel %IX0.0 dan %IX0.1</w:t>
      </w:r>
      <w:r w:rsidR="005F4563">
        <w:t>. S</w:t>
      </w:r>
      <w:r w:rsidRPr="005F4563" w:rsidR="00893C7E">
        <w:t>edangkan</w:t>
      </w:r>
      <w:r w:rsidR="005F4563">
        <w:t>,</w:t>
      </w:r>
      <w:r w:rsidRPr="005F4563" w:rsidR="00893C7E">
        <w:t xml:space="preserve"> blok output </w:t>
      </w:r>
      <w:r w:rsidR="005F4563">
        <w:t>terletak pada</w:t>
      </w:r>
      <w:r w:rsidRPr="005F4563" w:rsidR="00893C7E">
        <w:t xml:space="preserve"> 2 dan 3 yang didapat dari variabel %QX 0.2 dan &amp;QX0.3.</w:t>
      </w:r>
    </w:p>
    <w:p w:rsidR="00542B21" w:rsidP="00CF1B8A" w:rsidRDefault="00542B21" w14:paraId="7960DD16" w14:textId="4393A698">
      <w:pPr>
        <w:pStyle w:val="ListParagraph"/>
        <w:ind w:left="567"/>
        <w:jc w:val="center"/>
      </w:pPr>
      <w:r w:rsidRPr="00C93293">
        <w:rPr>
          <w:b/>
          <w:bCs/>
        </w:rPr>
        <w:t xml:space="preserve">Gambar 3.4.2 </w:t>
      </w:r>
      <w:r>
        <w:t>Display Menu Utama Simulasi</w:t>
      </w:r>
    </w:p>
    <w:p w:rsidR="00542B21" w:rsidP="00CF1B8A" w:rsidRDefault="00893C7E" w14:paraId="4AF9AEC1" w14:textId="77777777">
      <w:pPr>
        <w:pStyle w:val="ListParagraph"/>
        <w:numPr>
          <w:ilvl w:val="0"/>
          <w:numId w:val="13"/>
        </w:numPr>
        <w:ind w:left="567"/>
      </w:pPr>
      <w:r w:rsidRPr="005F4563">
        <w:t xml:space="preserve">Pada blok CPU akan ada 4 pilihan, pilihan </w:t>
      </w:r>
      <w:r w:rsidR="005F4563">
        <w:t>“</w:t>
      </w:r>
      <w:r w:rsidRPr="005F4563">
        <w:t>S</w:t>
      </w:r>
      <w:r w:rsidR="005F4563">
        <w:t>”</w:t>
      </w:r>
      <w:r w:rsidRPr="005F4563">
        <w:t xml:space="preserve"> untuk membuat PLC berada pada mode STOP dan pilihan </w:t>
      </w:r>
      <w:r w:rsidR="005F4563">
        <w:t>“</w:t>
      </w:r>
      <w:r w:rsidRPr="005F4563">
        <w:t>R</w:t>
      </w:r>
      <w:r w:rsidR="005F4563">
        <w:t>”</w:t>
      </w:r>
      <w:r w:rsidRPr="005F4563">
        <w:t xml:space="preserve"> untuk membuat PLC berada pada mode RUN. </w:t>
      </w:r>
    </w:p>
    <w:p w:rsidR="00542B21" w:rsidP="00CF1B8A" w:rsidRDefault="007D03A7" w14:paraId="066B6DF7" w14:textId="097BB523">
      <w:pPr>
        <w:pStyle w:val="ListParagraph"/>
        <w:ind w:left="567"/>
        <w:jc w:val="center"/>
      </w:pPr>
      <w:r>
        <w:rPr>
          <w:noProof/>
        </w:rPr>
        <w:drawing>
          <wp:inline distT="0" distB="0" distL="0" distR="0" wp14:anchorId="45095D6C" wp14:editId="5EB4F379">
            <wp:extent cx="4611370" cy="3314700"/>
            <wp:effectExtent l="0" t="0" r="0" b="0"/>
            <wp:docPr id="140416140" name="Picture 140416140" descr="Sebuah gambar berisi diagram, skemat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6140" name="Gambar 1" descr="Sebuah gambar berisi diagram, skematis&#10;&#10;Deskripsi dibuat secara otomatis"/>
                    <pic:cNvPicPr>
                      <a:picLocks noChangeAspect="1" noChangeArrowheads="1"/>
                    </pic:cNvPicPr>
                  </pic:nvPicPr>
                  <pic:blipFill rotWithShape="1">
                    <a:blip r:embed="rId65">
                      <a:extLst>
                        <a:ext uri="{28A0092B-C50C-407E-A947-70E740481C1C}">
                          <a14:useLocalDpi xmlns:a14="http://schemas.microsoft.com/office/drawing/2010/main" val="0"/>
                        </a:ext>
                      </a:extLst>
                    </a:blip>
                    <a:srcRect l="19543" t="4587" b="4693"/>
                    <a:stretch/>
                  </pic:blipFill>
                  <pic:spPr bwMode="auto">
                    <a:xfrm>
                      <a:off x="0" y="0"/>
                      <a:ext cx="4611370"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Pr="00D42EFB" w:rsidR="002D7C4E" w:rsidP="002D7C4E" w:rsidRDefault="002D7C4E" w14:paraId="46F9963F" w14:textId="6EEEFAF5">
      <w:pPr>
        <w:pStyle w:val="ListParagraph"/>
        <w:ind w:left="1584"/>
        <w:rPr>
          <w:lang w:val="pt-BR"/>
        </w:rPr>
      </w:pPr>
      <w:r w:rsidRPr="00D42EFB">
        <w:rPr>
          <w:b/>
          <w:bCs/>
          <w:lang w:val="pt-BR"/>
        </w:rPr>
        <w:t xml:space="preserve">Gambar 3.4.2 </w:t>
      </w:r>
      <w:r w:rsidRPr="00D42EFB">
        <w:rPr>
          <w:lang w:val="pt-BR"/>
        </w:rPr>
        <w:t>Penjelasan Blok pada Display Menu Utama Simulasi</w:t>
      </w:r>
    </w:p>
    <w:p w:rsidRPr="0028278E" w:rsidR="00893C7E" w:rsidP="00CF1B8A" w:rsidRDefault="00893C7E" w14:paraId="49F2408E" w14:textId="216FC3E4">
      <w:pPr>
        <w:pStyle w:val="ListParagraph"/>
        <w:numPr>
          <w:ilvl w:val="0"/>
          <w:numId w:val="13"/>
        </w:numPr>
        <w:ind w:left="567"/>
      </w:pPr>
      <w:r w:rsidRPr="00D42EFB">
        <w:rPr>
          <w:lang w:val="pt-BR"/>
        </w:rPr>
        <w:t xml:space="preserve">Pada simulasi ini kita hanya perlu </w:t>
      </w:r>
      <w:r w:rsidRPr="00D42EFB" w:rsidR="005F4563">
        <w:rPr>
          <w:lang w:val="pt-BR"/>
        </w:rPr>
        <w:t>menghidup/ matikan</w:t>
      </w:r>
      <w:r w:rsidRPr="00D42EFB">
        <w:rPr>
          <w:lang w:val="pt-BR"/>
        </w:rPr>
        <w:t xml:space="preserve"> input yang ada pada blok input dengan cara </w:t>
      </w:r>
      <w:r w:rsidRPr="00D42EFB" w:rsidR="005F4563">
        <w:rPr>
          <w:lang w:val="pt-BR"/>
        </w:rPr>
        <w:t>meng-</w:t>
      </w:r>
      <w:r w:rsidRPr="00D42EFB">
        <w:rPr>
          <w:lang w:val="pt-BR"/>
        </w:rPr>
        <w:t>klik kotak</w:t>
      </w:r>
      <w:r w:rsidRPr="00D42EFB" w:rsidR="005F4563">
        <w:rPr>
          <w:lang w:val="pt-BR"/>
        </w:rPr>
        <w:t>-kotak yang ada pada blok</w:t>
      </w:r>
      <w:r w:rsidRPr="00D42EFB">
        <w:rPr>
          <w:lang w:val="pt-BR"/>
        </w:rPr>
        <w:t xml:space="preserve"> input hingga lampu </w:t>
      </w:r>
      <w:r w:rsidRPr="00D42EFB" w:rsidR="0028278E">
        <w:rPr>
          <w:lang w:val="pt-BR"/>
        </w:rPr>
        <w:t>hijau</w:t>
      </w:r>
      <w:r w:rsidRPr="00D42EFB">
        <w:rPr>
          <w:lang w:val="pt-BR"/>
        </w:rPr>
        <w:t xml:space="preserve"> menyala. </w:t>
      </w:r>
      <w:r w:rsidR="00653C48">
        <w:t xml:space="preserve">Coba lah tekan </w:t>
      </w:r>
      <w:r w:rsidR="000F6F04">
        <w:t>kotak pertama pada blok 0.</w:t>
      </w:r>
    </w:p>
    <w:p w:rsidR="00F12AD7" w:rsidP="00F12AD7" w:rsidRDefault="00F12AD7" w14:paraId="72E61AB6" w14:textId="45E1B668">
      <w:pPr>
        <w:pStyle w:val="ListParagraph"/>
        <w:ind w:left="1584"/>
      </w:pPr>
      <w:r w:rsidRPr="00F12AD7">
        <w:rPr>
          <w:noProof/>
        </w:rPr>
        <w:drawing>
          <wp:inline distT="0" distB="0" distL="0" distR="0" wp14:anchorId="7F1F83BA" wp14:editId="770D6F80">
            <wp:extent cx="4717189" cy="2354784"/>
            <wp:effectExtent l="0" t="0" r="7620" b="7620"/>
            <wp:docPr id="323283379" name="Picture 323283379"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3379" name="Gambar 1" descr="Sebuah gambar berisi meja&#10;&#10;Deskripsi dibuat secara otomatis"/>
                    <pic:cNvPicPr/>
                  </pic:nvPicPr>
                  <pic:blipFill>
                    <a:blip r:embed="rId66"/>
                    <a:stretch>
                      <a:fillRect/>
                    </a:stretch>
                  </pic:blipFill>
                  <pic:spPr>
                    <a:xfrm>
                      <a:off x="0" y="0"/>
                      <a:ext cx="4717189" cy="2354784"/>
                    </a:xfrm>
                    <a:prstGeom prst="rect">
                      <a:avLst/>
                    </a:prstGeom>
                  </pic:spPr>
                </pic:pic>
              </a:graphicData>
            </a:graphic>
          </wp:inline>
        </w:drawing>
      </w:r>
    </w:p>
    <w:p w:rsidRPr="0028278E" w:rsidR="00F12AD7" w:rsidP="00F12AD7" w:rsidRDefault="00F12AD7" w14:paraId="72661B96" w14:textId="2A1E614E">
      <w:pPr>
        <w:pStyle w:val="ListParagraph"/>
        <w:ind w:left="1584"/>
      </w:pPr>
      <w:r>
        <w:t xml:space="preserve">Ini mengindikasikan bahwa kita menyalakan </w:t>
      </w:r>
      <w:r w:rsidR="00DD31C8">
        <w:t>input variabel IX0.0.0</w:t>
      </w:r>
    </w:p>
    <w:p w:rsidRPr="005D65AC" w:rsidR="00CF6266" w:rsidP="005B3C50" w:rsidRDefault="005B3C50" w14:paraId="47A356B4" w14:textId="6AB28317">
      <w:pPr>
        <w:rPr>
          <w:lang w:val="pt-BR"/>
        </w:rPr>
      </w:pPr>
      <w:r w:rsidRPr="005D65AC">
        <w:rPr>
          <w:lang w:val="pt-BR"/>
        </w:rPr>
        <w:t xml:space="preserve">6. </w:t>
      </w:r>
      <w:r w:rsidRPr="005D65AC" w:rsidR="006E7C5B">
        <w:rPr>
          <w:lang w:val="pt-BR"/>
        </w:rPr>
        <w:t>Jika kita m</w:t>
      </w:r>
      <w:r w:rsidRPr="005D65AC" w:rsidR="00BD30F1">
        <w:rPr>
          <w:lang w:val="pt-BR"/>
        </w:rPr>
        <w:t>esimulasikan program seperti ini:</w:t>
      </w:r>
    </w:p>
    <w:p w:rsidR="00BD30F1" w:rsidP="005B3C50" w:rsidRDefault="004B5404" w14:paraId="2CF63AFF" w14:textId="65366402">
      <w:r w:rsidRPr="004B5404">
        <w:rPr>
          <w:noProof/>
        </w:rPr>
        <w:drawing>
          <wp:inline distT="0" distB="0" distL="0" distR="0" wp14:anchorId="72A78C19" wp14:editId="5F04926C">
            <wp:extent cx="5731510" cy="276860"/>
            <wp:effectExtent l="0" t="0" r="2540" b="8890"/>
            <wp:docPr id="2096860843" name="Picture 209686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0843" name=""/>
                    <pic:cNvPicPr/>
                  </pic:nvPicPr>
                  <pic:blipFill>
                    <a:blip r:embed="rId67"/>
                    <a:stretch>
                      <a:fillRect/>
                    </a:stretch>
                  </pic:blipFill>
                  <pic:spPr>
                    <a:xfrm>
                      <a:off x="0" y="0"/>
                      <a:ext cx="5731510" cy="276860"/>
                    </a:xfrm>
                    <a:prstGeom prst="rect">
                      <a:avLst/>
                    </a:prstGeom>
                  </pic:spPr>
                </pic:pic>
              </a:graphicData>
            </a:graphic>
          </wp:inline>
        </w:drawing>
      </w:r>
    </w:p>
    <w:p w:rsidR="004B5404" w:rsidP="005B3C50" w:rsidRDefault="004B5404" w14:paraId="2C10748D" w14:textId="79BF8372">
      <w:r>
        <w:t xml:space="preserve">Dengan address </w:t>
      </w:r>
      <w:r w:rsidR="0098022F">
        <w:t>trigger sebagai %IX0.0.0 dan output sebagai %QX0.2.2</w:t>
      </w:r>
      <w:r w:rsidR="00067F30">
        <w:t>, maka pada menu utama simulasi:</w:t>
      </w:r>
    </w:p>
    <w:p w:rsidR="00067F30" w:rsidP="005B3C50" w:rsidRDefault="00990EB2" w14:paraId="40E1E807" w14:textId="755BC9D6">
      <w:r w:rsidRPr="00990EB2">
        <w:rPr>
          <w:noProof/>
        </w:rPr>
        <w:drawing>
          <wp:inline distT="0" distB="0" distL="0" distR="0" wp14:anchorId="5D5B0675" wp14:editId="0813B01E">
            <wp:extent cx="4770533" cy="2408129"/>
            <wp:effectExtent l="0" t="0" r="0" b="0"/>
            <wp:docPr id="1184068388" name="Picture 1184068388"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68388" name="Gambar 1" descr="Sebuah gambar berisi diagram&#10;&#10;Deskripsi dibuat secara otomatis"/>
                    <pic:cNvPicPr/>
                  </pic:nvPicPr>
                  <pic:blipFill>
                    <a:blip r:embed="rId68"/>
                    <a:stretch>
                      <a:fillRect/>
                    </a:stretch>
                  </pic:blipFill>
                  <pic:spPr>
                    <a:xfrm>
                      <a:off x="0" y="0"/>
                      <a:ext cx="4770533" cy="2408129"/>
                    </a:xfrm>
                    <a:prstGeom prst="rect">
                      <a:avLst/>
                    </a:prstGeom>
                  </pic:spPr>
                </pic:pic>
              </a:graphicData>
            </a:graphic>
          </wp:inline>
        </w:drawing>
      </w:r>
    </w:p>
    <w:p w:rsidR="00990EB2" w:rsidP="005B3C50" w:rsidRDefault="00990EB2" w14:paraId="2D093B9C" w14:textId="698BFEF9">
      <w:r>
        <w:t xml:space="preserve">Tekan </w:t>
      </w:r>
      <w:r w:rsidR="00B76C61">
        <w:t>R untuk RUN dan tekan kotak pertama pada blok 0</w:t>
      </w:r>
    </w:p>
    <w:p w:rsidR="00A051BB" w:rsidP="005B3C50" w:rsidRDefault="00A051BB" w14:paraId="1444F899" w14:textId="76BD1687">
      <w:r w:rsidRPr="00A051BB">
        <w:rPr>
          <w:noProof/>
        </w:rPr>
        <w:drawing>
          <wp:inline distT="0" distB="0" distL="0" distR="0" wp14:anchorId="4F16234A" wp14:editId="1F54BD9A">
            <wp:extent cx="4755292" cy="2370025"/>
            <wp:effectExtent l="0" t="0" r="7620" b="0"/>
            <wp:docPr id="792753658" name="Picture 792753658"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3658" name="Gambar 1" descr="Sebuah gambar berisi diagram&#10;&#10;Deskripsi dibuat secara otomatis"/>
                    <pic:cNvPicPr/>
                  </pic:nvPicPr>
                  <pic:blipFill>
                    <a:blip r:embed="rId69"/>
                    <a:stretch>
                      <a:fillRect/>
                    </a:stretch>
                  </pic:blipFill>
                  <pic:spPr>
                    <a:xfrm>
                      <a:off x="0" y="0"/>
                      <a:ext cx="4755292" cy="2370025"/>
                    </a:xfrm>
                    <a:prstGeom prst="rect">
                      <a:avLst/>
                    </a:prstGeom>
                  </pic:spPr>
                </pic:pic>
              </a:graphicData>
            </a:graphic>
          </wp:inline>
        </w:drawing>
      </w:r>
    </w:p>
    <w:p w:rsidR="00A051BB" w:rsidP="005B3C50" w:rsidRDefault="00A051BB" w14:paraId="77779A33" w14:textId="5103E84A">
      <w:r>
        <w:t xml:space="preserve">LED pada blok 2 akan menyala. Ini menunjukkan variabel output dengan address QX0.2.2 menyala. Pada </w:t>
      </w:r>
      <w:r w:rsidR="00F409AC">
        <w:t>layar program:</w:t>
      </w:r>
    </w:p>
    <w:p w:rsidR="00F409AC" w:rsidP="005B3C50" w:rsidRDefault="00F409AC" w14:paraId="19E1BFB4" w14:textId="17A3BB8A">
      <w:r w:rsidRPr="00F409AC">
        <w:rPr>
          <w:noProof/>
        </w:rPr>
        <w:drawing>
          <wp:inline distT="0" distB="0" distL="0" distR="0" wp14:anchorId="7F5E5733" wp14:editId="3419BE50">
            <wp:extent cx="5731510" cy="287020"/>
            <wp:effectExtent l="0" t="0" r="2540" b="0"/>
            <wp:docPr id="904319728" name="Picture 90431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19728" name=""/>
                    <pic:cNvPicPr/>
                  </pic:nvPicPr>
                  <pic:blipFill>
                    <a:blip r:embed="rId70"/>
                    <a:stretch>
                      <a:fillRect/>
                    </a:stretch>
                  </pic:blipFill>
                  <pic:spPr>
                    <a:xfrm>
                      <a:off x="0" y="0"/>
                      <a:ext cx="5731510" cy="287020"/>
                    </a:xfrm>
                    <a:prstGeom prst="rect">
                      <a:avLst/>
                    </a:prstGeom>
                  </pic:spPr>
                </pic:pic>
              </a:graphicData>
            </a:graphic>
          </wp:inline>
        </w:drawing>
      </w:r>
    </w:p>
    <w:p w:rsidR="00DD5B22" w:rsidP="005B3C50" w:rsidRDefault="004240DD" w14:paraId="41F618B2" w14:textId="6FC23B58">
      <w:pPr>
        <w:rPr>
          <w:b/>
          <w:bCs/>
        </w:rPr>
      </w:pPr>
      <w:r>
        <w:rPr>
          <w:b/>
          <w:bCs/>
        </w:rPr>
        <w:t>3.5 Penggunaan Variabel Memori</w:t>
      </w:r>
    </w:p>
    <w:p w:rsidR="004240DD" w:rsidP="005B3C50" w:rsidRDefault="004240DD" w14:paraId="7CC11B07" w14:textId="0D190D95">
      <w:r>
        <w:t xml:space="preserve">Variabel memori adalah </w:t>
      </w:r>
      <w:r w:rsidR="007E4F13">
        <w:t xml:space="preserve">variabel yang bisa diassign ke memori PLC kita. Variabel ini </w:t>
      </w:r>
      <w:r w:rsidR="007B6E8A">
        <w:t>tidak di</w:t>
      </w:r>
      <w:r w:rsidR="00021EAA">
        <w:t xml:space="preserve">assign ke address input output </w:t>
      </w:r>
      <w:r w:rsidR="00BB0DED">
        <w:t>PLC kit</w:t>
      </w:r>
      <w:r w:rsidR="00051AA6">
        <w:t>a.</w:t>
      </w:r>
    </w:p>
    <w:p w:rsidR="008851F8" w:rsidP="008851F8" w:rsidRDefault="008851F8" w14:paraId="5F393E2C" w14:textId="20FFF6EF">
      <w:pPr>
        <w:pStyle w:val="ListParagraph"/>
        <w:numPr>
          <w:ilvl w:val="0"/>
          <w:numId w:val="33"/>
        </w:numPr>
      </w:pPr>
      <w:r>
        <w:t>Cara Assign Kontak atau Koil Memori</w:t>
      </w:r>
    </w:p>
    <w:p w:rsidR="00977895" w:rsidP="00977895" w:rsidRDefault="00977895" w14:paraId="558D7784" w14:textId="7C8710CC">
      <w:pPr>
        <w:pStyle w:val="ListParagraph"/>
        <w:numPr>
          <w:ilvl w:val="1"/>
          <w:numId w:val="33"/>
        </w:numPr>
      </w:pPr>
      <w:r>
        <w:t xml:space="preserve">Buatlah </w:t>
      </w:r>
      <w:r w:rsidR="00150C2F">
        <w:t>kontak atau koil</w:t>
      </w:r>
    </w:p>
    <w:p w:rsidR="0073172F" w:rsidP="0073172F" w:rsidRDefault="0073172F" w14:paraId="32D523AB" w14:textId="5203C946">
      <w:pPr>
        <w:pStyle w:val="ListParagraph"/>
        <w:ind w:left="1440"/>
      </w:pPr>
      <w:r w:rsidRPr="0073172F">
        <w:rPr>
          <w:noProof/>
        </w:rPr>
        <w:drawing>
          <wp:inline distT="0" distB="0" distL="0" distR="0" wp14:anchorId="764D69FA" wp14:editId="0AE2681C">
            <wp:extent cx="5193323" cy="345224"/>
            <wp:effectExtent l="0" t="0" r="0" b="0"/>
            <wp:docPr id="141314196" name="Picture 14131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196" name=""/>
                    <pic:cNvPicPr/>
                  </pic:nvPicPr>
                  <pic:blipFill>
                    <a:blip r:embed="rId71"/>
                    <a:stretch>
                      <a:fillRect/>
                    </a:stretch>
                  </pic:blipFill>
                  <pic:spPr>
                    <a:xfrm>
                      <a:off x="0" y="0"/>
                      <a:ext cx="5218506" cy="346898"/>
                    </a:xfrm>
                    <a:prstGeom prst="rect">
                      <a:avLst/>
                    </a:prstGeom>
                  </pic:spPr>
                </pic:pic>
              </a:graphicData>
            </a:graphic>
          </wp:inline>
        </w:drawing>
      </w:r>
    </w:p>
    <w:p w:rsidR="0073172F" w:rsidP="00977895" w:rsidRDefault="0073172F" w14:paraId="4840B92B" w14:textId="4F6C1C9B">
      <w:pPr>
        <w:pStyle w:val="ListParagraph"/>
        <w:numPr>
          <w:ilvl w:val="1"/>
          <w:numId w:val="33"/>
        </w:numPr>
      </w:pPr>
      <w:r>
        <w:t>Klik dua kali pada kontak atau koil</w:t>
      </w:r>
      <w:r w:rsidR="006F5A89">
        <w:t xml:space="preserve"> dan pilih Add</w:t>
      </w:r>
    </w:p>
    <w:p w:rsidR="006F5A89" w:rsidP="006F5A89" w:rsidRDefault="006F5A89" w14:paraId="508B4A8D" w14:textId="00EBCFD4">
      <w:pPr>
        <w:pStyle w:val="ListParagraph"/>
        <w:ind w:left="1440"/>
      </w:pPr>
      <w:r w:rsidRPr="006F5A89">
        <w:rPr>
          <w:noProof/>
        </w:rPr>
        <w:drawing>
          <wp:inline distT="0" distB="0" distL="0" distR="0" wp14:anchorId="7190A857" wp14:editId="5310FE93">
            <wp:extent cx="2960077" cy="2017221"/>
            <wp:effectExtent l="0" t="0" r="0" b="2540"/>
            <wp:docPr id="1089152494" name="Picture 108915249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52494" name="Gambar 1" descr="Sebuah gambar berisi teks&#10;&#10;Deskripsi dibuat secara otomatis"/>
                    <pic:cNvPicPr/>
                  </pic:nvPicPr>
                  <pic:blipFill>
                    <a:blip r:embed="rId72"/>
                    <a:stretch>
                      <a:fillRect/>
                    </a:stretch>
                  </pic:blipFill>
                  <pic:spPr>
                    <a:xfrm>
                      <a:off x="0" y="0"/>
                      <a:ext cx="2969729" cy="2023799"/>
                    </a:xfrm>
                    <a:prstGeom prst="rect">
                      <a:avLst/>
                    </a:prstGeom>
                  </pic:spPr>
                </pic:pic>
              </a:graphicData>
            </a:graphic>
          </wp:inline>
        </w:drawing>
      </w:r>
    </w:p>
    <w:p w:rsidR="006F5A89" w:rsidP="00977895" w:rsidRDefault="001227B1" w14:paraId="66291BA4" w14:textId="192047AD">
      <w:pPr>
        <w:pStyle w:val="ListParagraph"/>
        <w:numPr>
          <w:ilvl w:val="1"/>
          <w:numId w:val="33"/>
        </w:numPr>
      </w:pPr>
      <w:r>
        <w:t>Beri nama variabel dan pastikan memory allocation pada pilihan auto</w:t>
      </w:r>
      <w:r w:rsidR="008E194C">
        <w:t>. Lalu pilih OK</w:t>
      </w:r>
    </w:p>
    <w:p w:rsidR="008E194C" w:rsidP="008E194C" w:rsidRDefault="008E194C" w14:paraId="43A36ACD" w14:textId="6A6D5D52">
      <w:pPr>
        <w:pStyle w:val="ListParagraph"/>
        <w:ind w:left="1440"/>
      </w:pPr>
      <w:r w:rsidRPr="008E194C">
        <w:rPr>
          <w:noProof/>
        </w:rPr>
        <w:drawing>
          <wp:inline distT="0" distB="0" distL="0" distR="0" wp14:anchorId="00A2104C" wp14:editId="76D9F506">
            <wp:extent cx="2555631" cy="2515065"/>
            <wp:effectExtent l="0" t="0" r="0" b="0"/>
            <wp:docPr id="1016612381" name="Picture 10166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2381" name=""/>
                    <pic:cNvPicPr/>
                  </pic:nvPicPr>
                  <pic:blipFill>
                    <a:blip r:embed="rId73"/>
                    <a:stretch>
                      <a:fillRect/>
                    </a:stretch>
                  </pic:blipFill>
                  <pic:spPr>
                    <a:xfrm>
                      <a:off x="0" y="0"/>
                      <a:ext cx="2561219" cy="2520564"/>
                    </a:xfrm>
                    <a:prstGeom prst="rect">
                      <a:avLst/>
                    </a:prstGeom>
                  </pic:spPr>
                </pic:pic>
              </a:graphicData>
            </a:graphic>
          </wp:inline>
        </w:drawing>
      </w:r>
    </w:p>
    <w:p w:rsidR="008E194C" w:rsidP="00977895" w:rsidRDefault="006362EF" w14:paraId="3FAC1266" w14:textId="77A120F6">
      <w:pPr>
        <w:pStyle w:val="ListParagraph"/>
        <w:numPr>
          <w:ilvl w:val="1"/>
          <w:numId w:val="33"/>
        </w:numPr>
      </w:pPr>
      <w:r>
        <w:t>Variabel akan terassign pada kontak/koil yang dipilih</w:t>
      </w:r>
    </w:p>
    <w:p w:rsidRPr="004240DD" w:rsidR="006362EF" w:rsidP="006362EF" w:rsidRDefault="006362EF" w14:paraId="260D71C1" w14:textId="08183729">
      <w:pPr>
        <w:pStyle w:val="ListParagraph"/>
        <w:ind w:left="1440"/>
      </w:pPr>
      <w:r w:rsidRPr="006362EF">
        <w:rPr>
          <w:noProof/>
        </w:rPr>
        <w:drawing>
          <wp:inline distT="0" distB="0" distL="0" distR="0" wp14:anchorId="2408D279" wp14:editId="017F36BD">
            <wp:extent cx="906859" cy="647756"/>
            <wp:effectExtent l="0" t="0" r="7620" b="0"/>
            <wp:docPr id="494275098" name="Picture 49427509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75098" name="Gambar 1" descr="Sebuah gambar berisi teks&#10;&#10;Deskripsi dibuat secara otomatis"/>
                    <pic:cNvPicPr/>
                  </pic:nvPicPr>
                  <pic:blipFill>
                    <a:blip r:embed="rId74"/>
                    <a:stretch>
                      <a:fillRect/>
                    </a:stretch>
                  </pic:blipFill>
                  <pic:spPr>
                    <a:xfrm>
                      <a:off x="0" y="0"/>
                      <a:ext cx="906859" cy="647756"/>
                    </a:xfrm>
                    <a:prstGeom prst="rect">
                      <a:avLst/>
                    </a:prstGeom>
                  </pic:spPr>
                </pic:pic>
              </a:graphicData>
            </a:graphic>
          </wp:inline>
        </w:drawing>
      </w:r>
    </w:p>
    <w:p w:rsidRPr="00456EBE" w:rsidR="006760A0" w:rsidP="005B4D25" w:rsidRDefault="00456EBE" w14:paraId="25FFB021" w14:textId="7700BE94">
      <w:pPr>
        <w:pStyle w:val="Heading2"/>
      </w:pPr>
      <w:bookmarkStart w:name="_Toc134174851" w:id="51"/>
      <w:bookmarkStart w:name="_Toc134553674" w:id="52"/>
      <w:r>
        <w:t xml:space="preserve">3.5 </w:t>
      </w:r>
      <w:r w:rsidRPr="00456EBE" w:rsidR="006760A0">
        <w:t>Eksperimen 1: Instruksi Sederhana dan Gerbang Logika</w:t>
      </w:r>
      <w:bookmarkEnd w:id="51"/>
      <w:bookmarkEnd w:id="52"/>
    </w:p>
    <w:p w:rsidRPr="00C46A11" w:rsidR="006760A0" w:rsidP="00277823" w:rsidRDefault="00617177" w14:paraId="7F4BCCE9" w14:textId="5CB6A60E">
      <w:pPr>
        <w:pStyle w:val="ListParagraph"/>
        <w:numPr>
          <w:ilvl w:val="0"/>
          <w:numId w:val="7"/>
        </w:numPr>
        <w:ind w:left="567"/>
      </w:pPr>
      <w:r w:rsidRPr="00C46A11">
        <w:t xml:space="preserve">Prosedur </w:t>
      </w:r>
      <w:r w:rsidRPr="00C46A11" w:rsidR="00347E51">
        <w:t xml:space="preserve">Sirkuit </w:t>
      </w:r>
      <w:r w:rsidRPr="00C46A11">
        <w:t>Kontak dan Koil:</w:t>
      </w:r>
    </w:p>
    <w:p w:rsidR="00617177" w:rsidP="00277823" w:rsidRDefault="00617177" w14:paraId="2FCBA580" w14:textId="094BEBB8">
      <w:pPr>
        <w:pStyle w:val="ListParagraph"/>
        <w:numPr>
          <w:ilvl w:val="1"/>
          <w:numId w:val="7"/>
        </w:numPr>
        <w:ind w:left="993"/>
      </w:pPr>
      <w:r>
        <w:t xml:space="preserve">Buatlah Ladder Diagram untuk kontak dan koil seperti gambar dibawah. </w:t>
      </w:r>
    </w:p>
    <w:p w:rsidR="00617177" w:rsidP="00277823" w:rsidRDefault="007E476E" w14:paraId="357678AA" w14:textId="512BE805">
      <w:pPr>
        <w:pStyle w:val="ListParagraph"/>
        <w:numPr>
          <w:ilvl w:val="1"/>
          <w:numId w:val="7"/>
        </w:numPr>
        <w:ind w:left="993"/>
      </w:pPr>
      <w:r>
        <w:rPr>
          <w:noProof/>
        </w:rPr>
        <w:drawing>
          <wp:anchor distT="0" distB="0" distL="0" distR="0" simplePos="0" relativeHeight="251634176" behindDoc="0" locked="0" layoutInCell="1" allowOverlap="1" wp14:anchorId="4830BBCD" wp14:editId="30CC08BE">
            <wp:simplePos x="0" y="0"/>
            <wp:positionH relativeFrom="margin">
              <wp:posOffset>852170</wp:posOffset>
            </wp:positionH>
            <wp:positionV relativeFrom="paragraph">
              <wp:posOffset>248285</wp:posOffset>
            </wp:positionV>
            <wp:extent cx="4711700" cy="638810"/>
            <wp:effectExtent l="0" t="0" r="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75" cstate="print"/>
                    <a:stretch>
                      <a:fillRect/>
                    </a:stretch>
                  </pic:blipFill>
                  <pic:spPr>
                    <a:xfrm>
                      <a:off x="0" y="0"/>
                      <a:ext cx="4711700" cy="638810"/>
                    </a:xfrm>
                    <a:prstGeom prst="rect">
                      <a:avLst/>
                    </a:prstGeom>
                  </pic:spPr>
                </pic:pic>
              </a:graphicData>
            </a:graphic>
            <wp14:sizeRelH relativeFrom="margin">
              <wp14:pctWidth>0</wp14:pctWidth>
            </wp14:sizeRelH>
            <wp14:sizeRelV relativeFrom="margin">
              <wp14:pctHeight>0</wp14:pctHeight>
            </wp14:sizeRelV>
          </wp:anchor>
        </w:drawing>
      </w:r>
      <w:r w:rsidR="00617177">
        <w:t>Letakan setiap kontak (Normally Open dan Normally Close) untuk koil NO.</w:t>
      </w:r>
    </w:p>
    <w:p w:rsidR="00617177" w:rsidP="00277823" w:rsidRDefault="0011596A" w14:paraId="3C9176E7" w14:textId="4DAF7A00">
      <w:pPr>
        <w:pStyle w:val="ListParagraph"/>
        <w:jc w:val="center"/>
      </w:pPr>
      <w:r w:rsidRPr="0011596A">
        <w:rPr>
          <w:b/>
          <w:bCs/>
        </w:rPr>
        <w:t>Gambar 3.</w:t>
      </w:r>
      <w:r w:rsidR="0028278E">
        <w:rPr>
          <w:b/>
          <w:bCs/>
        </w:rPr>
        <w:t>5</w:t>
      </w:r>
      <w:r w:rsidRPr="0011596A">
        <w:rPr>
          <w:b/>
          <w:bCs/>
        </w:rPr>
        <w:t>.</w:t>
      </w:r>
      <w:r>
        <w:rPr>
          <w:b/>
          <w:bCs/>
        </w:rPr>
        <w:t>1</w:t>
      </w:r>
      <w:r w:rsidR="00617177">
        <w:t xml:space="preserve"> Ladder Diagram untuk sirkuit kontak dan koil</w:t>
      </w:r>
    </w:p>
    <w:p w:rsidR="00617177" w:rsidP="00277823" w:rsidRDefault="00617177" w14:paraId="763101BD" w14:textId="3B6F57E0">
      <w:pPr>
        <w:ind w:left="993"/>
      </w:pPr>
      <w:r w:rsidRPr="00C33286">
        <w:t>Maka akan dida</w:t>
      </w:r>
      <w:r w:rsidR="00C33286">
        <w:t>patkan hasil sebagai berikut:</w:t>
      </w:r>
    </w:p>
    <w:p w:rsidR="00C93293" w:rsidP="005B4D25" w:rsidRDefault="00C93293" w14:paraId="30F9E133" w14:textId="77777777">
      <w:pPr>
        <w:rPr>
          <w:ins w:author="{380FAC36-7F92-4A4C-B6C7-A1B85D26B58F}" w:date="2023-05-05T10:43:00Z" w:id="53"/>
        </w:rPr>
      </w:pPr>
    </w:p>
    <w:p w:rsidRPr="00F07182" w:rsidR="00617177" w:rsidP="00277823" w:rsidRDefault="00F07182" w14:paraId="67094FFD" w14:textId="1861FC0B">
      <w:pPr>
        <w:ind w:left="993"/>
      </w:pPr>
      <w:r w:rsidRPr="00F07182">
        <w:rPr>
          <w:noProof/>
        </w:rPr>
        <w:drawing>
          <wp:anchor distT="0" distB="0" distL="114300" distR="114300" simplePos="0" relativeHeight="251635200" behindDoc="0" locked="0" layoutInCell="1" allowOverlap="1" wp14:anchorId="7CBA63B5" wp14:editId="30E4F3E5">
            <wp:simplePos x="0" y="0"/>
            <wp:positionH relativeFrom="margin">
              <wp:align>right</wp:align>
            </wp:positionH>
            <wp:positionV relativeFrom="paragraph">
              <wp:posOffset>0</wp:posOffset>
            </wp:positionV>
            <wp:extent cx="4756150" cy="69469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20049"/>
                    <a:stretch/>
                  </pic:blipFill>
                  <pic:spPr bwMode="auto">
                    <a:xfrm>
                      <a:off x="0" y="0"/>
                      <a:ext cx="4756150"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F07182" w:rsidR="00F07182" w:rsidP="00277823" w:rsidRDefault="00F07182" w14:paraId="3C2A7BE9" w14:textId="77FC4B8E">
      <w:pPr>
        <w:ind w:left="993"/>
      </w:pPr>
    </w:p>
    <w:p w:rsidR="00F07182" w:rsidP="00277823" w:rsidRDefault="0011596A" w14:paraId="72E1CF16" w14:textId="79A29F77">
      <w:pPr>
        <w:pStyle w:val="ListParagraph"/>
        <w:ind w:left="993"/>
        <w:jc w:val="center"/>
      </w:pPr>
      <w:r w:rsidRPr="0011596A">
        <w:rPr>
          <w:b/>
          <w:bCs/>
        </w:rPr>
        <w:t>Gambar 3.</w:t>
      </w:r>
      <w:r w:rsidR="0028278E">
        <w:rPr>
          <w:b/>
          <w:bCs/>
        </w:rPr>
        <w:t>5</w:t>
      </w:r>
      <w:r w:rsidRPr="0011596A">
        <w:rPr>
          <w:b/>
          <w:bCs/>
        </w:rPr>
        <w:t>.</w:t>
      </w:r>
      <w:r>
        <w:rPr>
          <w:b/>
          <w:bCs/>
        </w:rPr>
        <w:t>2</w:t>
      </w:r>
      <w:r w:rsidRPr="0011596A">
        <w:rPr>
          <w:b/>
          <w:bCs/>
        </w:rPr>
        <w:t xml:space="preserve"> </w:t>
      </w:r>
      <w:r w:rsidR="00F07182">
        <w:t xml:space="preserve">Kondisi kontak NO dan NC </w:t>
      </w:r>
      <w:r>
        <w:t>‘release’</w:t>
      </w:r>
    </w:p>
    <w:p w:rsidR="00F07182" w:rsidP="00277823" w:rsidRDefault="00277823" w14:paraId="24EB813F" w14:textId="24AC67A4">
      <w:pPr>
        <w:pStyle w:val="ListParagraph"/>
        <w:ind w:left="993"/>
      </w:pPr>
      <w:r w:rsidRPr="00F07182">
        <w:rPr>
          <w:noProof/>
        </w:rPr>
        <w:drawing>
          <wp:anchor distT="0" distB="0" distL="114300" distR="114300" simplePos="0" relativeHeight="251636224" behindDoc="0" locked="0" layoutInCell="1" allowOverlap="1" wp14:anchorId="78D07AD4" wp14:editId="39ABE062">
            <wp:simplePos x="0" y="0"/>
            <wp:positionH relativeFrom="column">
              <wp:posOffset>886460</wp:posOffset>
            </wp:positionH>
            <wp:positionV relativeFrom="paragraph">
              <wp:posOffset>1014730</wp:posOffset>
            </wp:positionV>
            <wp:extent cx="4859020" cy="7556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59020" cy="755650"/>
                    </a:xfrm>
                    <a:prstGeom prst="rect">
                      <a:avLst/>
                    </a:prstGeom>
                  </pic:spPr>
                </pic:pic>
              </a:graphicData>
            </a:graphic>
            <wp14:sizeRelH relativeFrom="page">
              <wp14:pctWidth>0</wp14:pctWidth>
            </wp14:sizeRelH>
            <wp14:sizeRelV relativeFrom="page">
              <wp14:pctHeight>0</wp14:pctHeight>
            </wp14:sizeRelV>
          </wp:anchor>
        </w:drawing>
      </w:r>
      <w:r w:rsidR="00F07182">
        <w:t xml:space="preserve">Ketika kontak NO dan NC </w:t>
      </w:r>
      <w:r w:rsidR="0011596A">
        <w:t>pada keadaan ‘</w:t>
      </w:r>
      <w:r w:rsidR="00F07182">
        <w:t>release</w:t>
      </w:r>
      <w:r w:rsidR="0011596A">
        <w:t>’</w:t>
      </w:r>
      <w:r w:rsidR="00F07182">
        <w:t>, maka lampu yang terhubung dengan kontak NO akan mati. Sedangkan, lampu yang terhubung dengan kontak NC akan menyala. Hal ini diakibatkan oleh pada dasarnya gerbang kontak NO sudah terbuka sehingga tidak bisa mengalirkan aliran listrik ke lampu. Melainkan, gerbang kontak NC tertutup sehingga dapat mengalirkan listrik kepada lampu.</w:t>
      </w:r>
    </w:p>
    <w:p w:rsidR="00F07182" w:rsidP="00277823" w:rsidRDefault="0011596A" w14:paraId="070B5857" w14:textId="36129956">
      <w:pPr>
        <w:pStyle w:val="ListParagraph"/>
        <w:ind w:left="993"/>
        <w:jc w:val="center"/>
      </w:pPr>
      <w:r w:rsidRPr="0011596A">
        <w:rPr>
          <w:b/>
          <w:bCs/>
        </w:rPr>
        <w:t>Gambar 3.</w:t>
      </w:r>
      <w:r w:rsidR="0028278E">
        <w:rPr>
          <w:b/>
          <w:bCs/>
        </w:rPr>
        <w:t>5</w:t>
      </w:r>
      <w:r w:rsidRPr="0011596A">
        <w:rPr>
          <w:b/>
          <w:bCs/>
        </w:rPr>
        <w:t>.</w:t>
      </w:r>
      <w:r>
        <w:rPr>
          <w:b/>
          <w:bCs/>
        </w:rPr>
        <w:t>3</w:t>
      </w:r>
      <w:r w:rsidRPr="0011596A">
        <w:rPr>
          <w:b/>
          <w:bCs/>
        </w:rPr>
        <w:t xml:space="preserve"> </w:t>
      </w:r>
      <w:r w:rsidR="00F07182">
        <w:t xml:space="preserve">Kondisi kontak NO dan NC </w:t>
      </w:r>
      <w:r>
        <w:t>‘depress’</w:t>
      </w:r>
    </w:p>
    <w:p w:rsidRPr="00E567E1" w:rsidR="00E567E1" w:rsidP="00277823" w:rsidRDefault="00F07182" w14:paraId="7A060FB6" w14:textId="059B7818">
      <w:pPr>
        <w:pStyle w:val="ListParagraph"/>
        <w:ind w:left="993"/>
      </w:pPr>
      <w:r>
        <w:t xml:space="preserve">Lalu, jika kontak NO dan NC </w:t>
      </w:r>
      <w:r w:rsidR="0011596A">
        <w:t>‘</w:t>
      </w:r>
      <w:r>
        <w:t>depress</w:t>
      </w:r>
      <w:r w:rsidR="0011596A">
        <w:t>’</w:t>
      </w:r>
      <w:r>
        <w:t>, maka gerbang kontak pada NO akan tertutup sehingga menyalakan lampu. Melainkan, gerbang kontak pada NC akan terbuka dan memutuskan aliran listrik sehingga lampu mati.</w:t>
      </w:r>
    </w:p>
    <w:p w:rsidRPr="00C46A11" w:rsidR="00F07182" w:rsidP="00277823" w:rsidRDefault="00347E51" w14:paraId="75BAD474" w14:textId="3B8A6375">
      <w:pPr>
        <w:pStyle w:val="ListParagraph"/>
        <w:numPr>
          <w:ilvl w:val="0"/>
          <w:numId w:val="7"/>
        </w:numPr>
        <w:ind w:left="567"/>
      </w:pPr>
      <w:r w:rsidRPr="00C46A11">
        <w:t>Prosedur Sirkuit AND:</w:t>
      </w:r>
    </w:p>
    <w:p w:rsidR="00E567E1" w:rsidP="00277823" w:rsidRDefault="00E567E1" w14:paraId="52A63E93" w14:textId="4E93CB61">
      <w:pPr>
        <w:pStyle w:val="ListParagraph"/>
        <w:numPr>
          <w:ilvl w:val="1"/>
          <w:numId w:val="7"/>
        </w:numPr>
        <w:ind w:left="993"/>
      </w:pPr>
      <w:r>
        <w:t>Buatlah Ladder Diagram untuk sirkuit AND seperti gambar</w:t>
      </w:r>
      <w:r w:rsidR="0011596A">
        <w:t xml:space="preserve"> </w:t>
      </w:r>
      <w:r>
        <w:t xml:space="preserve">dibawah. </w:t>
      </w:r>
    </w:p>
    <w:p w:rsidRPr="00D42EFB" w:rsidR="00347E51" w:rsidP="00277823" w:rsidRDefault="00E567E1" w14:paraId="47164423" w14:textId="37CFBAF9">
      <w:pPr>
        <w:pStyle w:val="ListParagraph"/>
        <w:numPr>
          <w:ilvl w:val="1"/>
          <w:numId w:val="7"/>
        </w:numPr>
        <w:ind w:left="993"/>
        <w:rPr>
          <w:lang w:val="pt-BR"/>
        </w:rPr>
      </w:pPr>
      <w:r>
        <w:rPr>
          <w:noProof/>
        </w:rPr>
        <w:drawing>
          <wp:anchor distT="0" distB="0" distL="0" distR="0" simplePos="0" relativeHeight="251637248" behindDoc="0" locked="0" layoutInCell="1" allowOverlap="1" wp14:anchorId="436AC4A7" wp14:editId="0CC47D6A">
            <wp:simplePos x="0" y="0"/>
            <wp:positionH relativeFrom="margin">
              <wp:posOffset>920750</wp:posOffset>
            </wp:positionH>
            <wp:positionV relativeFrom="paragraph">
              <wp:posOffset>327025</wp:posOffset>
            </wp:positionV>
            <wp:extent cx="4742815" cy="431800"/>
            <wp:effectExtent l="0" t="0" r="635"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78" cstate="print"/>
                    <a:stretch>
                      <a:fillRect/>
                    </a:stretch>
                  </pic:blipFill>
                  <pic:spPr>
                    <a:xfrm>
                      <a:off x="0" y="0"/>
                      <a:ext cx="4742815" cy="431800"/>
                    </a:xfrm>
                    <a:prstGeom prst="rect">
                      <a:avLst/>
                    </a:prstGeom>
                  </pic:spPr>
                </pic:pic>
              </a:graphicData>
            </a:graphic>
            <wp14:sizeRelH relativeFrom="margin">
              <wp14:pctWidth>0</wp14:pctWidth>
            </wp14:sizeRelH>
            <wp14:sizeRelV relativeFrom="margin">
              <wp14:pctHeight>0</wp14:pctHeight>
            </wp14:sizeRelV>
          </wp:anchor>
        </w:drawing>
      </w:r>
      <w:r w:rsidRPr="00D42EFB">
        <w:rPr>
          <w:lang w:val="pt-BR"/>
        </w:rPr>
        <w:t>Letakkan dua kontak NO secara seri dengan koil NO.</w:t>
      </w:r>
    </w:p>
    <w:p w:rsidR="00E567E1" w:rsidP="00277823" w:rsidRDefault="0011596A" w14:paraId="0ACFAC2C" w14:textId="1AB39090">
      <w:pPr>
        <w:pStyle w:val="ListParagraph"/>
        <w:jc w:val="center"/>
      </w:pPr>
      <w:r w:rsidRPr="0011596A">
        <w:rPr>
          <w:b/>
          <w:bCs/>
        </w:rPr>
        <w:t>Gambar 3.</w:t>
      </w:r>
      <w:r w:rsidR="0028278E">
        <w:rPr>
          <w:b/>
          <w:bCs/>
        </w:rPr>
        <w:t>5</w:t>
      </w:r>
      <w:r w:rsidRPr="0011596A">
        <w:rPr>
          <w:b/>
          <w:bCs/>
        </w:rPr>
        <w:t>.</w:t>
      </w:r>
      <w:r>
        <w:rPr>
          <w:b/>
          <w:bCs/>
        </w:rPr>
        <w:t>4</w:t>
      </w:r>
      <w:r w:rsidR="00E567E1">
        <w:t xml:space="preserve"> Ladder Diagram untuk sirkuit AND</w:t>
      </w:r>
    </w:p>
    <w:p w:rsidR="00E567E1" w:rsidP="005B4D25" w:rsidRDefault="00E567E1" w14:paraId="73A9A95D" w14:textId="68F6F1FA">
      <w:r>
        <w:tab/>
      </w:r>
      <w:r>
        <w:t>Maka akan didapatkan hasil sebagai berikut:</w:t>
      </w:r>
    </w:p>
    <w:p w:rsidR="00E567E1" w:rsidP="005B4D25" w:rsidRDefault="0011596A" w14:paraId="0EE1C2CD" w14:textId="37FAF5EC">
      <w:r w:rsidRPr="00E567E1">
        <w:rPr>
          <w:noProof/>
        </w:rPr>
        <w:drawing>
          <wp:anchor distT="0" distB="0" distL="114300" distR="114300" simplePos="0" relativeHeight="251638272" behindDoc="0" locked="0" layoutInCell="1" allowOverlap="1" wp14:anchorId="662E7526" wp14:editId="78B2F3AA">
            <wp:simplePos x="0" y="0"/>
            <wp:positionH relativeFrom="column">
              <wp:posOffset>914400</wp:posOffset>
            </wp:positionH>
            <wp:positionV relativeFrom="paragraph">
              <wp:posOffset>8890</wp:posOffset>
            </wp:positionV>
            <wp:extent cx="5041900" cy="264160"/>
            <wp:effectExtent l="0" t="0" r="635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1900" cy="264160"/>
                    </a:xfrm>
                    <a:prstGeom prst="rect">
                      <a:avLst/>
                    </a:prstGeom>
                  </pic:spPr>
                </pic:pic>
              </a:graphicData>
            </a:graphic>
            <wp14:sizeRelH relativeFrom="page">
              <wp14:pctWidth>0</wp14:pctWidth>
            </wp14:sizeRelH>
            <wp14:sizeRelV relativeFrom="page">
              <wp14:pctHeight>0</wp14:pctHeight>
            </wp14:sizeRelV>
          </wp:anchor>
        </w:drawing>
      </w:r>
    </w:p>
    <w:p w:rsidR="007709DF" w:rsidP="00277823" w:rsidRDefault="0011596A" w14:paraId="3DB965F8" w14:textId="09465D17">
      <w:pPr>
        <w:pStyle w:val="ListParagraph"/>
        <w:jc w:val="center"/>
      </w:pPr>
      <w:r w:rsidRPr="0011596A">
        <w:rPr>
          <w:b/>
          <w:bCs/>
        </w:rPr>
        <w:t>Gambar 3.</w:t>
      </w:r>
      <w:r w:rsidR="0028278E">
        <w:rPr>
          <w:b/>
          <w:bCs/>
        </w:rPr>
        <w:t>5</w:t>
      </w:r>
      <w:r w:rsidRPr="0011596A">
        <w:rPr>
          <w:b/>
          <w:bCs/>
        </w:rPr>
        <w:t>.</w:t>
      </w:r>
      <w:r>
        <w:rPr>
          <w:b/>
          <w:bCs/>
        </w:rPr>
        <w:t>5</w:t>
      </w:r>
      <w:r w:rsidRPr="0011596A">
        <w:rPr>
          <w:b/>
          <w:bCs/>
        </w:rPr>
        <w:t xml:space="preserve"> </w:t>
      </w:r>
      <w:r w:rsidR="00E567E1">
        <w:t xml:space="preserve">Kondisi kedua kontak NO </w:t>
      </w:r>
      <w:r>
        <w:t>‘release’</w:t>
      </w:r>
    </w:p>
    <w:p w:rsidRPr="00E567E1" w:rsidR="00E567E1" w:rsidP="005B4D25" w:rsidRDefault="007E476E" w14:paraId="1D422C19" w14:textId="4A75CB88">
      <w:pPr>
        <w:pStyle w:val="ListParagraph"/>
      </w:pPr>
      <w:r w:rsidRPr="00E567E1">
        <w:rPr>
          <w:noProof/>
        </w:rPr>
        <w:drawing>
          <wp:anchor distT="0" distB="0" distL="114300" distR="114300" simplePos="0" relativeHeight="251639296" behindDoc="0" locked="0" layoutInCell="1" allowOverlap="1" wp14:anchorId="41170952" wp14:editId="12A65257">
            <wp:simplePos x="0" y="0"/>
            <wp:positionH relativeFrom="column">
              <wp:posOffset>908050</wp:posOffset>
            </wp:positionH>
            <wp:positionV relativeFrom="paragraph">
              <wp:posOffset>447675</wp:posOffset>
            </wp:positionV>
            <wp:extent cx="5099050" cy="266065"/>
            <wp:effectExtent l="0" t="0" r="635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9050" cy="266065"/>
                    </a:xfrm>
                    <a:prstGeom prst="rect">
                      <a:avLst/>
                    </a:prstGeom>
                  </pic:spPr>
                </pic:pic>
              </a:graphicData>
            </a:graphic>
            <wp14:sizeRelH relativeFrom="page">
              <wp14:pctWidth>0</wp14:pctWidth>
            </wp14:sizeRelH>
            <wp14:sizeRelV relativeFrom="page">
              <wp14:pctHeight>0</wp14:pctHeight>
            </wp14:sizeRelV>
          </wp:anchor>
        </w:drawing>
      </w:r>
      <w:r w:rsidR="00E567E1">
        <w:t>Ketika kedua kontak NO</w:t>
      </w:r>
      <w:r w:rsidR="0011596A">
        <w:t xml:space="preserve"> pada keadaan ‘</w:t>
      </w:r>
      <w:r w:rsidR="00E567E1">
        <w:t>release</w:t>
      </w:r>
      <w:r w:rsidR="0011596A">
        <w:t>’</w:t>
      </w:r>
      <w:r w:rsidR="00E567E1">
        <w:t xml:space="preserve">, maka lampu yang terhubung dengan kedua kontak NO akan mati. Hal tersebut dapat dilihat seperti gambar </w:t>
      </w:r>
      <w:r w:rsidR="0011596A">
        <w:t>diatas</w:t>
      </w:r>
      <w:r w:rsidR="00E567E1">
        <w:t>.</w:t>
      </w:r>
    </w:p>
    <w:p w:rsidRPr="007709DF" w:rsidR="007709DF" w:rsidP="00277823" w:rsidRDefault="0011596A" w14:paraId="191BC216" w14:textId="6EF86634">
      <w:pPr>
        <w:pStyle w:val="ListParagraph"/>
        <w:jc w:val="center"/>
      </w:pPr>
      <w:r w:rsidRPr="0011596A">
        <w:rPr>
          <w:b/>
          <w:bCs/>
        </w:rPr>
        <w:t>Gambar 3.</w:t>
      </w:r>
      <w:r w:rsidR="0028278E">
        <w:rPr>
          <w:b/>
          <w:bCs/>
        </w:rPr>
        <w:t>5</w:t>
      </w:r>
      <w:r w:rsidRPr="0011596A">
        <w:rPr>
          <w:b/>
          <w:bCs/>
        </w:rPr>
        <w:t>.</w:t>
      </w:r>
      <w:r>
        <w:rPr>
          <w:b/>
          <w:bCs/>
        </w:rPr>
        <w:t>6</w:t>
      </w:r>
      <w:r w:rsidR="007709DF">
        <w:t xml:space="preserve"> Kondisi salah satu kontak NO </w:t>
      </w:r>
      <w:r>
        <w:t>‘depress’</w:t>
      </w:r>
    </w:p>
    <w:p w:rsidRPr="007709DF" w:rsidR="007709DF" w:rsidP="005B4D25" w:rsidRDefault="007709DF" w14:paraId="28BAD2C5" w14:textId="23FF7DD1">
      <w:pPr>
        <w:pStyle w:val="ListParagraph"/>
      </w:pPr>
      <w:r w:rsidRPr="00E567E1">
        <w:rPr>
          <w:noProof/>
        </w:rPr>
        <w:drawing>
          <wp:anchor distT="0" distB="0" distL="114300" distR="114300" simplePos="0" relativeHeight="251640320" behindDoc="0" locked="0" layoutInCell="1" allowOverlap="1" wp14:anchorId="7AD11397" wp14:editId="6DD4874A">
            <wp:simplePos x="0" y="0"/>
            <wp:positionH relativeFrom="column">
              <wp:posOffset>882650</wp:posOffset>
            </wp:positionH>
            <wp:positionV relativeFrom="paragraph">
              <wp:posOffset>650875</wp:posOffset>
            </wp:positionV>
            <wp:extent cx="5054600" cy="2508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4600" cy="250825"/>
                    </a:xfrm>
                    <a:prstGeom prst="rect">
                      <a:avLst/>
                    </a:prstGeom>
                  </pic:spPr>
                </pic:pic>
              </a:graphicData>
            </a:graphic>
            <wp14:sizeRelH relativeFrom="page">
              <wp14:pctWidth>0</wp14:pctWidth>
            </wp14:sizeRelH>
            <wp14:sizeRelV relativeFrom="page">
              <wp14:pctHeight>0</wp14:pctHeight>
            </wp14:sizeRelV>
          </wp:anchor>
        </w:drawing>
      </w:r>
      <w:r>
        <w:t xml:space="preserve">Lalu, jika salah kontak NO </w:t>
      </w:r>
      <w:r w:rsidR="0011596A">
        <w:t>‘</w:t>
      </w:r>
      <w:r>
        <w:t>depress</w:t>
      </w:r>
      <w:r w:rsidR="0011596A">
        <w:t>’</w:t>
      </w:r>
      <w:r>
        <w:t xml:space="preserve">, dapat dilihat bahwa lampu yang terhubung tetap mati. Hal ini disebabkan oleh aliran listrik yang tidak mengalir pada salah kontak NO </w:t>
      </w:r>
      <w:r w:rsidR="0011596A">
        <w:t xml:space="preserve">yang </w:t>
      </w:r>
      <w:r w:rsidR="006D3792">
        <w:t>pada keadaan ‘</w:t>
      </w:r>
      <w:r>
        <w:t>release</w:t>
      </w:r>
      <w:r w:rsidR="006D3792">
        <w:t>’</w:t>
      </w:r>
      <w:r>
        <w:t>.</w:t>
      </w:r>
    </w:p>
    <w:p w:rsidR="007709DF" w:rsidP="00277823" w:rsidRDefault="006D3792" w14:paraId="5EE98405" w14:textId="2CA545C3">
      <w:pPr>
        <w:pStyle w:val="ListParagraph"/>
        <w:jc w:val="center"/>
      </w:pPr>
      <w:r w:rsidRPr="0011596A">
        <w:rPr>
          <w:b/>
          <w:bCs/>
        </w:rPr>
        <w:t>Gambar 3.</w:t>
      </w:r>
      <w:r w:rsidR="0028278E">
        <w:rPr>
          <w:b/>
          <w:bCs/>
        </w:rPr>
        <w:t>5</w:t>
      </w:r>
      <w:r w:rsidRPr="0011596A">
        <w:rPr>
          <w:b/>
          <w:bCs/>
        </w:rPr>
        <w:t>.</w:t>
      </w:r>
      <w:r>
        <w:rPr>
          <w:b/>
          <w:bCs/>
        </w:rPr>
        <w:t>7</w:t>
      </w:r>
      <w:r w:rsidRPr="0011596A">
        <w:rPr>
          <w:b/>
          <w:bCs/>
        </w:rPr>
        <w:t xml:space="preserve"> </w:t>
      </w:r>
      <w:r w:rsidR="007709DF">
        <w:t xml:space="preserve">Kondisi kedua kontak NO </w:t>
      </w:r>
      <w:r>
        <w:t>‘depress’</w:t>
      </w:r>
    </w:p>
    <w:p w:rsidRPr="00D42EFB" w:rsidR="00E567E1" w:rsidP="005B4D25" w:rsidRDefault="007709DF" w14:paraId="1D4DA031" w14:textId="74144791">
      <w:pPr>
        <w:pStyle w:val="ListParagraph"/>
        <w:rPr>
          <w:lang w:val="pt-BR"/>
        </w:rPr>
      </w:pPr>
      <w:r>
        <w:t xml:space="preserve">Terakhir, jika kedua kontak NO </w:t>
      </w:r>
      <w:r w:rsidR="006D3792">
        <w:t>‘</w:t>
      </w:r>
      <w:r>
        <w:t>depress</w:t>
      </w:r>
      <w:r w:rsidR="006D3792">
        <w:t>’</w:t>
      </w:r>
      <w:r>
        <w:t xml:space="preserve">, maka dapat dilihat lampu yang terhubung akan menyala. </w:t>
      </w:r>
      <w:r w:rsidRPr="00D42EFB">
        <w:rPr>
          <w:lang w:val="pt-BR"/>
        </w:rPr>
        <w:t>Hal itu terjadi karena aliran listrik dapat mengalir hingga lampu.</w:t>
      </w:r>
    </w:p>
    <w:p w:rsidRPr="00C46A11" w:rsidR="00347E51" w:rsidP="00277823" w:rsidRDefault="00347E51" w14:paraId="1F61E982" w14:textId="6F9D8B5A">
      <w:pPr>
        <w:pStyle w:val="ListParagraph"/>
        <w:numPr>
          <w:ilvl w:val="0"/>
          <w:numId w:val="7"/>
        </w:numPr>
        <w:ind w:left="567"/>
      </w:pPr>
      <w:r w:rsidRPr="00C46A11">
        <w:t>Prosedur Sirkuit OR:</w:t>
      </w:r>
    </w:p>
    <w:p w:rsidR="007709DF" w:rsidP="00277823" w:rsidRDefault="007709DF" w14:paraId="25BEF5B9" w14:textId="490A74A5">
      <w:pPr>
        <w:pStyle w:val="ListParagraph"/>
        <w:numPr>
          <w:ilvl w:val="1"/>
          <w:numId w:val="7"/>
        </w:numPr>
        <w:ind w:left="993"/>
      </w:pPr>
      <w:r>
        <w:t xml:space="preserve">Buatlah Ladder Diagram untuk sirkuit OR seperti gambar dibawah. </w:t>
      </w:r>
    </w:p>
    <w:p w:rsidR="007A772E" w:rsidP="005B4D25" w:rsidRDefault="007A772E" w14:paraId="39F368C1" w14:textId="77777777">
      <w:pPr>
        <w:pStyle w:val="ListParagraph"/>
        <w:numPr>
          <w:ilvl w:val="1"/>
          <w:numId w:val="7"/>
        </w:numPr>
        <w:rPr>
          <w:ins w:author="{380FAC36-7F92-4A4C-B6C7-A1B85D26B58F}" w:date="2023-05-05T10:45:00Z" w:id="54"/>
        </w:rPr>
      </w:pPr>
    </w:p>
    <w:p w:rsidR="007709DF" w:rsidP="00277823" w:rsidRDefault="007E476E" w14:paraId="29E589DC" w14:textId="2A7A9B65">
      <w:pPr>
        <w:pStyle w:val="ListParagraph"/>
        <w:numPr>
          <w:ilvl w:val="1"/>
          <w:numId w:val="7"/>
        </w:numPr>
        <w:ind w:left="993"/>
      </w:pPr>
      <w:r>
        <w:rPr>
          <w:noProof/>
        </w:rPr>
        <w:drawing>
          <wp:anchor distT="0" distB="0" distL="0" distR="0" simplePos="0" relativeHeight="251641344" behindDoc="0" locked="0" layoutInCell="1" allowOverlap="1" wp14:anchorId="60300FE7" wp14:editId="0988587C">
            <wp:simplePos x="0" y="0"/>
            <wp:positionH relativeFrom="margin">
              <wp:posOffset>935355</wp:posOffset>
            </wp:positionH>
            <wp:positionV relativeFrom="paragraph">
              <wp:posOffset>438150</wp:posOffset>
            </wp:positionV>
            <wp:extent cx="4730750" cy="6781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82" cstate="print"/>
                    <a:stretch>
                      <a:fillRect/>
                    </a:stretch>
                  </pic:blipFill>
                  <pic:spPr>
                    <a:xfrm>
                      <a:off x="0" y="0"/>
                      <a:ext cx="4730750" cy="678180"/>
                    </a:xfrm>
                    <a:prstGeom prst="rect">
                      <a:avLst/>
                    </a:prstGeom>
                  </pic:spPr>
                </pic:pic>
              </a:graphicData>
            </a:graphic>
            <wp14:sizeRelH relativeFrom="margin">
              <wp14:pctWidth>0</wp14:pctWidth>
            </wp14:sizeRelH>
            <wp14:sizeRelV relativeFrom="margin">
              <wp14:pctHeight>0</wp14:pctHeight>
            </wp14:sizeRelV>
          </wp:anchor>
        </w:drawing>
      </w:r>
      <w:r w:rsidR="007709DF">
        <w:t>Letakkan dua kontak NO secara parallel dengan salah satu kontak terhubung di baris yang sama dengan koil NO dan kontak lainnya di baris yang berbeda.</w:t>
      </w:r>
    </w:p>
    <w:p w:rsidRPr="007709DF" w:rsidR="007709DF" w:rsidP="00277823" w:rsidRDefault="006D3792" w14:paraId="09F7F3F5" w14:textId="1CEB4D38">
      <w:pPr>
        <w:pStyle w:val="ListParagraph"/>
        <w:ind w:left="993"/>
        <w:jc w:val="center"/>
      </w:pPr>
      <w:r w:rsidRPr="0011596A">
        <w:rPr>
          <w:b/>
          <w:bCs/>
        </w:rPr>
        <w:t>Gambar 3.</w:t>
      </w:r>
      <w:r w:rsidR="0028278E">
        <w:rPr>
          <w:b/>
          <w:bCs/>
        </w:rPr>
        <w:t>5</w:t>
      </w:r>
      <w:r w:rsidRPr="0011596A">
        <w:rPr>
          <w:b/>
          <w:bCs/>
        </w:rPr>
        <w:t>.</w:t>
      </w:r>
      <w:r>
        <w:rPr>
          <w:b/>
          <w:bCs/>
        </w:rPr>
        <w:t>8</w:t>
      </w:r>
      <w:r w:rsidRPr="0011596A">
        <w:rPr>
          <w:b/>
          <w:bCs/>
        </w:rPr>
        <w:t xml:space="preserve"> </w:t>
      </w:r>
      <w:r w:rsidR="007709DF">
        <w:t>Ladder Diagram untuk sirkuit OR</w:t>
      </w:r>
    </w:p>
    <w:p w:rsidR="007709DF" w:rsidP="00277823" w:rsidRDefault="007E476E" w14:paraId="590EDAB6" w14:textId="09FE1552">
      <w:pPr>
        <w:pStyle w:val="ListParagraph"/>
        <w:ind w:left="993"/>
      </w:pPr>
      <w:r w:rsidRPr="007709DF">
        <w:rPr>
          <w:noProof/>
        </w:rPr>
        <w:drawing>
          <wp:anchor distT="0" distB="0" distL="114300" distR="114300" simplePos="0" relativeHeight="251642368" behindDoc="0" locked="0" layoutInCell="1" allowOverlap="1" wp14:anchorId="40E10AA7" wp14:editId="1FC347C6">
            <wp:simplePos x="0" y="0"/>
            <wp:positionH relativeFrom="margin">
              <wp:posOffset>1038860</wp:posOffset>
            </wp:positionH>
            <wp:positionV relativeFrom="paragraph">
              <wp:posOffset>188595</wp:posOffset>
            </wp:positionV>
            <wp:extent cx="4806950" cy="4381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6950" cy="438150"/>
                    </a:xfrm>
                    <a:prstGeom prst="rect">
                      <a:avLst/>
                    </a:prstGeom>
                  </pic:spPr>
                </pic:pic>
              </a:graphicData>
            </a:graphic>
            <wp14:sizeRelH relativeFrom="page">
              <wp14:pctWidth>0</wp14:pctWidth>
            </wp14:sizeRelH>
            <wp14:sizeRelV relativeFrom="page">
              <wp14:pctHeight>0</wp14:pctHeight>
            </wp14:sizeRelV>
          </wp:anchor>
        </w:drawing>
      </w:r>
      <w:r w:rsidR="007709DF">
        <w:t>Maka akan didapatkan hasil sebagai berikut:</w:t>
      </w:r>
    </w:p>
    <w:p w:rsidR="007709DF" w:rsidP="00277823" w:rsidRDefault="006D3792" w14:paraId="24FEFB63" w14:textId="3E030C2D">
      <w:pPr>
        <w:pStyle w:val="ListParagraph"/>
        <w:ind w:left="993"/>
        <w:jc w:val="center"/>
      </w:pPr>
      <w:r w:rsidRPr="0011596A">
        <w:rPr>
          <w:b/>
          <w:bCs/>
        </w:rPr>
        <w:t>Gambar 3.</w:t>
      </w:r>
      <w:r w:rsidR="0028278E">
        <w:rPr>
          <w:b/>
          <w:bCs/>
        </w:rPr>
        <w:t>5</w:t>
      </w:r>
      <w:r w:rsidRPr="0011596A">
        <w:rPr>
          <w:b/>
          <w:bCs/>
        </w:rPr>
        <w:t>.</w:t>
      </w:r>
      <w:r>
        <w:rPr>
          <w:b/>
          <w:bCs/>
        </w:rPr>
        <w:t>9</w:t>
      </w:r>
      <w:r w:rsidRPr="0011596A">
        <w:rPr>
          <w:b/>
          <w:bCs/>
        </w:rPr>
        <w:t xml:space="preserve"> </w:t>
      </w:r>
      <w:r w:rsidR="007709DF">
        <w:t xml:space="preserve">Kondisi kedua kontak NO </w:t>
      </w:r>
      <w:r>
        <w:t>‘release’</w:t>
      </w:r>
    </w:p>
    <w:p w:rsidR="007709DF" w:rsidP="00277823" w:rsidRDefault="007709DF" w14:paraId="50ED338B" w14:textId="2BBBDF33">
      <w:pPr>
        <w:pStyle w:val="ListParagraph"/>
        <w:ind w:left="993"/>
      </w:pPr>
      <w:r>
        <w:t xml:space="preserve">Ketika kedua kontak NO </w:t>
      </w:r>
      <w:r w:rsidR="006D3792">
        <w:t>pada keadaan</w:t>
      </w:r>
      <w:r>
        <w:t xml:space="preserve"> </w:t>
      </w:r>
      <w:r w:rsidR="006D3792">
        <w:t>‘</w:t>
      </w:r>
      <w:r>
        <w:t>release</w:t>
      </w:r>
      <w:r w:rsidR="006D3792">
        <w:t>’</w:t>
      </w:r>
      <w:r>
        <w:t xml:space="preserve">, maka lampu yang terhubung dengan kedua kontak NO akan mati. Hal tersebut dapat dilihat seperti gambar </w:t>
      </w:r>
      <w:r w:rsidR="006D3792">
        <w:t>diatas</w:t>
      </w:r>
      <w:r w:rsidR="001E46E7">
        <w:t>.</w:t>
      </w:r>
    </w:p>
    <w:p w:rsidRPr="006D3792" w:rsidR="006D3792" w:rsidP="00277823" w:rsidRDefault="007E476E" w14:paraId="23EBB193" w14:textId="7D3B4123">
      <w:pPr>
        <w:ind w:left="993"/>
      </w:pPr>
      <w:r w:rsidRPr="001E46E7">
        <w:rPr>
          <w:noProof/>
        </w:rPr>
        <w:drawing>
          <wp:anchor distT="0" distB="0" distL="114300" distR="114300" simplePos="0" relativeHeight="251644416" behindDoc="0" locked="0" layoutInCell="1" allowOverlap="1" wp14:anchorId="37E436F2" wp14:editId="44292065">
            <wp:simplePos x="0" y="0"/>
            <wp:positionH relativeFrom="margin">
              <wp:posOffset>925195</wp:posOffset>
            </wp:positionH>
            <wp:positionV relativeFrom="paragraph">
              <wp:posOffset>459105</wp:posOffset>
            </wp:positionV>
            <wp:extent cx="4759960" cy="42227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59960" cy="422275"/>
                    </a:xfrm>
                    <a:prstGeom prst="rect">
                      <a:avLst/>
                    </a:prstGeom>
                  </pic:spPr>
                </pic:pic>
              </a:graphicData>
            </a:graphic>
            <wp14:sizeRelH relativeFrom="page">
              <wp14:pctWidth>0</wp14:pctWidth>
            </wp14:sizeRelH>
            <wp14:sizeRelV relativeFrom="page">
              <wp14:pctHeight>0</wp14:pctHeight>
            </wp14:sizeRelV>
          </wp:anchor>
        </w:drawing>
      </w:r>
      <w:r w:rsidRPr="001E46E7" w:rsidR="006D3792">
        <w:rPr>
          <w:noProof/>
        </w:rPr>
        <w:drawing>
          <wp:anchor distT="0" distB="0" distL="114300" distR="114300" simplePos="0" relativeHeight="251643392" behindDoc="0" locked="0" layoutInCell="1" allowOverlap="1" wp14:anchorId="4D11C6DF" wp14:editId="38761261">
            <wp:simplePos x="0" y="0"/>
            <wp:positionH relativeFrom="column">
              <wp:posOffset>909955</wp:posOffset>
            </wp:positionH>
            <wp:positionV relativeFrom="paragraph">
              <wp:posOffset>3175</wp:posOffset>
            </wp:positionV>
            <wp:extent cx="4749800" cy="4102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49800" cy="410210"/>
                    </a:xfrm>
                    <a:prstGeom prst="rect">
                      <a:avLst/>
                    </a:prstGeom>
                  </pic:spPr>
                </pic:pic>
              </a:graphicData>
            </a:graphic>
            <wp14:sizeRelH relativeFrom="page">
              <wp14:pctWidth>0</wp14:pctWidth>
            </wp14:sizeRelH>
            <wp14:sizeRelV relativeFrom="page">
              <wp14:pctHeight>0</wp14:pctHeight>
            </wp14:sizeRelV>
          </wp:anchor>
        </w:drawing>
      </w:r>
    </w:p>
    <w:p w:rsidRPr="007709DF" w:rsidR="001E46E7" w:rsidP="00277823" w:rsidRDefault="006D3792" w14:paraId="6AE02479" w14:textId="200865EF">
      <w:pPr>
        <w:pStyle w:val="ListParagraph"/>
        <w:ind w:left="993"/>
        <w:jc w:val="center"/>
      </w:pPr>
      <w:r w:rsidRPr="0011596A">
        <w:rPr>
          <w:b/>
          <w:bCs/>
        </w:rPr>
        <w:t>Gambar 3.</w:t>
      </w:r>
      <w:r w:rsidR="0028278E">
        <w:rPr>
          <w:b/>
          <w:bCs/>
        </w:rPr>
        <w:t>5</w:t>
      </w:r>
      <w:r w:rsidRPr="0011596A">
        <w:rPr>
          <w:b/>
          <w:bCs/>
        </w:rPr>
        <w:t>.</w:t>
      </w:r>
      <w:r>
        <w:rPr>
          <w:b/>
          <w:bCs/>
        </w:rPr>
        <w:t>10</w:t>
      </w:r>
      <w:r w:rsidRPr="0011596A">
        <w:rPr>
          <w:b/>
          <w:bCs/>
        </w:rPr>
        <w:t xml:space="preserve"> </w:t>
      </w:r>
      <w:r w:rsidR="001E46E7">
        <w:t xml:space="preserve">Kondisi salah satu kontak NO </w:t>
      </w:r>
      <w:r>
        <w:t>‘depress’</w:t>
      </w:r>
    </w:p>
    <w:p w:rsidR="001E46E7" w:rsidP="00277823" w:rsidRDefault="007E476E" w14:paraId="05ACA4CE" w14:textId="60DE483F">
      <w:pPr>
        <w:pStyle w:val="ListParagraph"/>
        <w:ind w:left="993"/>
      </w:pPr>
      <w:r w:rsidRPr="001E46E7">
        <w:rPr>
          <w:noProof/>
        </w:rPr>
        <w:drawing>
          <wp:anchor distT="0" distB="0" distL="114300" distR="114300" simplePos="0" relativeHeight="251645440" behindDoc="0" locked="0" layoutInCell="1" allowOverlap="1" wp14:anchorId="3B789B16" wp14:editId="178C0C72">
            <wp:simplePos x="0" y="0"/>
            <wp:positionH relativeFrom="margin">
              <wp:posOffset>920115</wp:posOffset>
            </wp:positionH>
            <wp:positionV relativeFrom="paragraph">
              <wp:posOffset>824865</wp:posOffset>
            </wp:positionV>
            <wp:extent cx="4728210" cy="3606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28210" cy="360680"/>
                    </a:xfrm>
                    <a:prstGeom prst="rect">
                      <a:avLst/>
                    </a:prstGeom>
                  </pic:spPr>
                </pic:pic>
              </a:graphicData>
            </a:graphic>
            <wp14:sizeRelH relativeFrom="page">
              <wp14:pctWidth>0</wp14:pctWidth>
            </wp14:sizeRelH>
            <wp14:sizeRelV relativeFrom="page">
              <wp14:pctHeight>0</wp14:pctHeight>
            </wp14:sizeRelV>
          </wp:anchor>
        </w:drawing>
      </w:r>
      <w:r w:rsidR="006D3792">
        <w:t>Namun</w:t>
      </w:r>
      <w:r w:rsidR="001E46E7">
        <w:t xml:space="preserve">, jika salah kontak NO </w:t>
      </w:r>
      <w:r w:rsidR="006D3792">
        <w:t>‘</w:t>
      </w:r>
      <w:r w:rsidR="001E46E7">
        <w:t>depress</w:t>
      </w:r>
      <w:r w:rsidR="006D3792">
        <w:t>’</w:t>
      </w:r>
      <w:r w:rsidR="001E46E7">
        <w:t>, maka dapat dilihat bahwa lampu yang terhubung akan menyala. Hal ini berbeda dengan kondisi pada sirkuit AND dimana lampu tidak akan</w:t>
      </w:r>
      <w:r w:rsidR="006D3792">
        <w:t xml:space="preserve"> menyala</w:t>
      </w:r>
      <w:r w:rsidR="001E46E7">
        <w:t xml:space="preserve">. Lampu dapat menyala karena aliran listrik dapat mengalir pada salah kontak NO yang </w:t>
      </w:r>
      <w:r w:rsidR="006D2FFA">
        <w:t>terhubung dengan baris lampu</w:t>
      </w:r>
      <w:r w:rsidR="001E46E7">
        <w:t>.</w:t>
      </w:r>
    </w:p>
    <w:p w:rsidR="001E46E7" w:rsidP="00277823" w:rsidRDefault="006D3792" w14:paraId="3EF59898" w14:textId="1B5682A2">
      <w:pPr>
        <w:pStyle w:val="ListParagraph"/>
        <w:ind w:left="993"/>
        <w:jc w:val="center"/>
      </w:pPr>
      <w:r w:rsidRPr="0011596A">
        <w:rPr>
          <w:b/>
          <w:bCs/>
        </w:rPr>
        <w:t>Gambar 3.</w:t>
      </w:r>
      <w:r w:rsidR="0028278E">
        <w:rPr>
          <w:b/>
          <w:bCs/>
        </w:rPr>
        <w:t>5</w:t>
      </w:r>
      <w:r>
        <w:rPr>
          <w:b/>
          <w:bCs/>
        </w:rPr>
        <w:t>.11</w:t>
      </w:r>
      <w:r w:rsidRPr="0011596A">
        <w:rPr>
          <w:b/>
          <w:bCs/>
        </w:rPr>
        <w:t xml:space="preserve"> </w:t>
      </w:r>
      <w:r w:rsidR="006D2FFA">
        <w:t xml:space="preserve">Kondisi kedua kontak NO </w:t>
      </w:r>
      <w:r>
        <w:t>‘depress’</w:t>
      </w:r>
    </w:p>
    <w:p w:rsidRPr="006D2FFA" w:rsidR="006D2FFA" w:rsidP="00277823" w:rsidRDefault="006D2FFA" w14:paraId="18C97016" w14:textId="4CDBB14C">
      <w:pPr>
        <w:pStyle w:val="ListParagraph"/>
        <w:ind w:left="993"/>
      </w:pPr>
      <w:r>
        <w:t xml:space="preserve">Terakhir, jika kedua kontak NO </w:t>
      </w:r>
      <w:r w:rsidR="006D3792">
        <w:t>‘</w:t>
      </w:r>
      <w:r>
        <w:t>depress</w:t>
      </w:r>
      <w:r w:rsidR="006D3792">
        <w:t>’</w:t>
      </w:r>
      <w:r>
        <w:t>, maka dapat dilihat lampu yang terhubung akan menyala.</w:t>
      </w:r>
    </w:p>
    <w:p w:rsidRPr="00456EBE" w:rsidR="00D766BF" w:rsidP="005B4D25" w:rsidRDefault="00456EBE" w14:paraId="43A32036" w14:textId="7C4DBB69">
      <w:pPr>
        <w:pStyle w:val="Heading2"/>
      </w:pPr>
      <w:bookmarkStart w:name="_Toc134174852" w:id="55"/>
      <w:bookmarkStart w:name="_Toc134553675" w:id="56"/>
      <w:r>
        <w:t xml:space="preserve">3.6 </w:t>
      </w:r>
      <w:r w:rsidRPr="00456EBE" w:rsidR="006760A0">
        <w:t>Eksperimen 2: Self Holding Circuit</w:t>
      </w:r>
      <w:bookmarkEnd w:id="55"/>
      <w:bookmarkEnd w:id="56"/>
    </w:p>
    <w:p w:rsidRPr="00C46A11" w:rsidR="00D766BF" w:rsidP="00277823" w:rsidRDefault="007E476E" w14:paraId="3C57A709" w14:textId="6AC5EC3A">
      <w:pPr>
        <w:pStyle w:val="ListParagraph"/>
        <w:ind w:left="284"/>
      </w:pPr>
      <w:r>
        <w:t xml:space="preserve">A. </w:t>
      </w:r>
      <w:r w:rsidRPr="00C46A11" w:rsidR="00D766BF">
        <w:t>Prosedur Self Holding Circuit:</w:t>
      </w:r>
    </w:p>
    <w:p w:rsidR="00D766BF" w:rsidP="00277823" w:rsidRDefault="00DF098A" w14:paraId="2A082A56" w14:textId="232D8B93">
      <w:pPr>
        <w:pStyle w:val="ListParagraph"/>
        <w:numPr>
          <w:ilvl w:val="4"/>
          <w:numId w:val="11"/>
        </w:numPr>
        <w:ind w:left="993"/>
      </w:pPr>
      <w:r>
        <w:t xml:space="preserve">Buatlah Ladder Diagram untuk </w:t>
      </w:r>
      <w:r w:rsidRPr="00DF098A">
        <w:rPr>
          <w:i/>
          <w:iCs/>
        </w:rPr>
        <w:t>self holding</w:t>
      </w:r>
      <w:r>
        <w:t xml:space="preserve"> </w:t>
      </w:r>
      <w:r w:rsidRPr="00666DF5" w:rsidR="00666DF5">
        <w:rPr>
          <w:i/>
          <w:iCs/>
        </w:rPr>
        <w:t>circuit</w:t>
      </w:r>
      <w:r w:rsidR="00666DF5">
        <w:t xml:space="preserve"> </w:t>
      </w:r>
      <w:r>
        <w:t>seperti gambar dibawah.</w:t>
      </w:r>
    </w:p>
    <w:p w:rsidRPr="00D42EFB" w:rsidR="00DF098A" w:rsidP="00277823" w:rsidRDefault="00212B43" w14:paraId="5B7EC1E6" w14:textId="29516365">
      <w:pPr>
        <w:pStyle w:val="ListParagraph"/>
        <w:numPr>
          <w:ilvl w:val="4"/>
          <w:numId w:val="11"/>
        </w:numPr>
        <w:ind w:left="993"/>
        <w:rPr>
          <w:lang w:val="pt-BR"/>
        </w:rPr>
      </w:pPr>
      <w:r>
        <w:t xml:space="preserve">Letakkan dua kontak NO dan satu kontak NC dengan satu koil NO. Letakkan satu kontak NO di baris yang sama dengan satu kontak NC dan sambungkan dengan satu koil NO. </w:t>
      </w:r>
      <w:r w:rsidRPr="00D42EFB" w:rsidR="00EA161F">
        <w:rPr>
          <w:lang w:val="pt-BR"/>
        </w:rPr>
        <w:t>Lalu, letakkan</w:t>
      </w:r>
      <w:r w:rsidRPr="00D42EFB">
        <w:rPr>
          <w:lang w:val="pt-BR"/>
        </w:rPr>
        <w:t xml:space="preserve"> kontak NO lainnya pada baris kedua yang dihubungkan secara vertical dengan baris pertama. Alamat dari kontak NO ini harus sama dengan alamat koil NO.</w:t>
      </w:r>
    </w:p>
    <w:p w:rsidRPr="00D42EFB" w:rsidR="00EA161F" w:rsidP="005B4D25" w:rsidRDefault="00EA161F" w14:paraId="325ED76F" w14:textId="1B409C28">
      <w:pPr>
        <w:rPr>
          <w:lang w:val="pt-BR"/>
        </w:rPr>
      </w:pPr>
      <w:r>
        <w:rPr>
          <w:noProof/>
        </w:rPr>
        <w:drawing>
          <wp:anchor distT="0" distB="0" distL="0" distR="0" simplePos="0" relativeHeight="251651584" behindDoc="0" locked="0" layoutInCell="1" allowOverlap="1" wp14:anchorId="1A18251D" wp14:editId="18B35970">
            <wp:simplePos x="0" y="0"/>
            <wp:positionH relativeFrom="margin">
              <wp:align>right</wp:align>
            </wp:positionH>
            <wp:positionV relativeFrom="paragraph">
              <wp:posOffset>1905</wp:posOffset>
            </wp:positionV>
            <wp:extent cx="4635500" cy="6699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87" cstate="print"/>
                    <a:stretch>
                      <a:fillRect/>
                    </a:stretch>
                  </pic:blipFill>
                  <pic:spPr>
                    <a:xfrm>
                      <a:off x="0" y="0"/>
                      <a:ext cx="4635500" cy="669925"/>
                    </a:xfrm>
                    <a:prstGeom prst="rect">
                      <a:avLst/>
                    </a:prstGeom>
                  </pic:spPr>
                </pic:pic>
              </a:graphicData>
            </a:graphic>
            <wp14:sizeRelH relativeFrom="margin">
              <wp14:pctWidth>0</wp14:pctWidth>
            </wp14:sizeRelH>
            <wp14:sizeRelV relativeFrom="margin">
              <wp14:pctHeight>0</wp14:pctHeight>
            </wp14:sizeRelV>
          </wp:anchor>
        </w:drawing>
      </w:r>
    </w:p>
    <w:p w:rsidRPr="00D42EFB" w:rsidR="00EA161F" w:rsidP="005B4D25" w:rsidRDefault="00EA161F" w14:paraId="594CCE69" w14:textId="7AEAF41C">
      <w:pPr>
        <w:rPr>
          <w:lang w:val="pt-BR"/>
        </w:rPr>
      </w:pPr>
    </w:p>
    <w:p w:rsidRPr="00D42EFB" w:rsidR="00277823" w:rsidP="005B4D25" w:rsidRDefault="00277823" w14:paraId="06DED7EA" w14:textId="77777777">
      <w:pPr>
        <w:pStyle w:val="ListParagraph"/>
        <w:rPr>
          <w:b/>
          <w:bCs/>
          <w:lang w:val="pt-BR"/>
        </w:rPr>
      </w:pPr>
    </w:p>
    <w:p w:rsidRPr="00D42EFB" w:rsidR="00277823" w:rsidP="005B4D25" w:rsidRDefault="00277823" w14:paraId="6415974C" w14:textId="77777777">
      <w:pPr>
        <w:pStyle w:val="ListParagraph"/>
        <w:rPr>
          <w:b/>
          <w:bCs/>
          <w:lang w:val="pt-BR"/>
        </w:rPr>
      </w:pPr>
    </w:p>
    <w:p w:rsidRPr="00EA161F" w:rsidR="00EA161F" w:rsidP="00277823" w:rsidRDefault="006D3792" w14:paraId="6FAD0032" w14:textId="6C96E9A4">
      <w:pPr>
        <w:pStyle w:val="ListParagraph"/>
        <w:jc w:val="center"/>
      </w:pPr>
      <w:r w:rsidRPr="0011596A">
        <w:rPr>
          <w:b/>
          <w:bCs/>
        </w:rPr>
        <w:t>Gambar 3.</w:t>
      </w:r>
      <w:r w:rsidR="0028278E">
        <w:rPr>
          <w:b/>
          <w:bCs/>
        </w:rPr>
        <w:t>6</w:t>
      </w:r>
      <w:r>
        <w:rPr>
          <w:b/>
          <w:bCs/>
        </w:rPr>
        <w:t>.1</w:t>
      </w:r>
      <w:r w:rsidR="00EA161F">
        <w:t xml:space="preserve"> Ladder Diagram untuk </w:t>
      </w:r>
      <w:r w:rsidRPr="00D766BF" w:rsidR="00EA161F">
        <w:rPr>
          <w:i/>
          <w:iCs/>
        </w:rPr>
        <w:t>Self Holding Circuit</w:t>
      </w:r>
    </w:p>
    <w:p w:rsidRPr="00212B43" w:rsidR="00212B43" w:rsidP="00277823" w:rsidRDefault="00212B43" w14:paraId="215F696C" w14:textId="02D6170B">
      <w:pPr>
        <w:ind w:left="993"/>
      </w:pPr>
      <w:r w:rsidRPr="00212B43">
        <w:rPr>
          <w:noProof/>
        </w:rPr>
        <w:drawing>
          <wp:anchor distT="0" distB="0" distL="114300" distR="114300" simplePos="0" relativeHeight="251646464" behindDoc="0" locked="0" layoutInCell="1" allowOverlap="1" wp14:anchorId="576A605F" wp14:editId="01736516">
            <wp:simplePos x="0" y="0"/>
            <wp:positionH relativeFrom="margin">
              <wp:posOffset>548640</wp:posOffset>
            </wp:positionH>
            <wp:positionV relativeFrom="paragraph">
              <wp:posOffset>254000</wp:posOffset>
            </wp:positionV>
            <wp:extent cx="5179695" cy="431800"/>
            <wp:effectExtent l="0" t="0" r="190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79695" cy="431800"/>
                    </a:xfrm>
                    <a:prstGeom prst="rect">
                      <a:avLst/>
                    </a:prstGeom>
                  </pic:spPr>
                </pic:pic>
              </a:graphicData>
            </a:graphic>
            <wp14:sizeRelH relativeFrom="page">
              <wp14:pctWidth>0</wp14:pctWidth>
            </wp14:sizeRelH>
            <wp14:sizeRelV relativeFrom="page">
              <wp14:pctHeight>0</wp14:pctHeight>
            </wp14:sizeRelV>
          </wp:anchor>
        </w:drawing>
      </w:r>
      <w:r>
        <w:t>Maka akan didapatkan hasil sebagai berikut:</w:t>
      </w:r>
    </w:p>
    <w:p w:rsidR="00212B43" w:rsidP="00277823" w:rsidRDefault="006D3792" w14:paraId="0D15F7EC" w14:textId="0DEBD094">
      <w:pPr>
        <w:pStyle w:val="ListParagraph"/>
        <w:ind w:left="993"/>
        <w:jc w:val="center"/>
      </w:pPr>
      <w:r w:rsidRPr="0011596A">
        <w:rPr>
          <w:b/>
          <w:bCs/>
        </w:rPr>
        <w:t>Gambar 3.</w:t>
      </w:r>
      <w:r w:rsidR="0028278E">
        <w:rPr>
          <w:b/>
          <w:bCs/>
        </w:rPr>
        <w:t>6</w:t>
      </w:r>
      <w:r>
        <w:rPr>
          <w:b/>
          <w:bCs/>
        </w:rPr>
        <w:t>.2</w:t>
      </w:r>
      <w:r>
        <w:t xml:space="preserve"> </w:t>
      </w:r>
      <w:r w:rsidR="00212B43">
        <w:t xml:space="preserve">Kondisi kontak NO dan NC </w:t>
      </w:r>
      <w:r>
        <w:t>‘release’</w:t>
      </w:r>
    </w:p>
    <w:p w:rsidR="00212B43" w:rsidP="00277823" w:rsidRDefault="00F606BB" w14:paraId="56DA4DA6" w14:textId="34B53364">
      <w:pPr>
        <w:ind w:left="993"/>
      </w:pPr>
      <w:r w:rsidRPr="00212B43">
        <w:rPr>
          <w:noProof/>
        </w:rPr>
        <w:drawing>
          <wp:anchor distT="0" distB="0" distL="114300" distR="114300" simplePos="0" relativeHeight="251647488" behindDoc="0" locked="0" layoutInCell="1" allowOverlap="1" wp14:anchorId="1C0203A5" wp14:editId="28701A53">
            <wp:simplePos x="0" y="0"/>
            <wp:positionH relativeFrom="margin">
              <wp:posOffset>549275</wp:posOffset>
            </wp:positionH>
            <wp:positionV relativeFrom="paragraph">
              <wp:posOffset>459105</wp:posOffset>
            </wp:positionV>
            <wp:extent cx="5171440" cy="457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71440" cy="457200"/>
                    </a:xfrm>
                    <a:prstGeom prst="rect">
                      <a:avLst/>
                    </a:prstGeom>
                  </pic:spPr>
                </pic:pic>
              </a:graphicData>
            </a:graphic>
            <wp14:sizeRelH relativeFrom="page">
              <wp14:pctWidth>0</wp14:pctWidth>
            </wp14:sizeRelH>
            <wp14:sizeRelV relativeFrom="page">
              <wp14:pctHeight>0</wp14:pctHeight>
            </wp14:sizeRelV>
          </wp:anchor>
        </w:drawing>
      </w:r>
      <w:r w:rsidR="00212B43">
        <w:t xml:space="preserve">Pada kondisi ini, lampu akan mati karena arus listrik tidak dapat mengalir melewati kedua kontak NO, baik kontak NO maupun kontak NO dengan alamat </w:t>
      </w:r>
      <w:r w:rsidR="00C46A11">
        <w:t>‘LAMP1’</w:t>
      </w:r>
      <w:r w:rsidR="00212B43">
        <w:t xml:space="preserve">. </w:t>
      </w:r>
    </w:p>
    <w:p w:rsidR="00212B43" w:rsidP="00277823" w:rsidRDefault="006D3792" w14:paraId="35E39B12" w14:textId="391D50E5">
      <w:pPr>
        <w:pStyle w:val="ListParagraph"/>
        <w:ind w:left="993"/>
        <w:jc w:val="center"/>
      </w:pPr>
      <w:r w:rsidRPr="0011596A">
        <w:rPr>
          <w:b/>
          <w:bCs/>
        </w:rPr>
        <w:t>Gambar 3.</w:t>
      </w:r>
      <w:r w:rsidR="0028278E">
        <w:rPr>
          <w:b/>
          <w:bCs/>
        </w:rPr>
        <w:t>6</w:t>
      </w:r>
      <w:r>
        <w:rPr>
          <w:b/>
          <w:bCs/>
        </w:rPr>
        <w:t>.</w:t>
      </w:r>
      <w:r w:rsidR="007F450C">
        <w:rPr>
          <w:b/>
          <w:bCs/>
        </w:rPr>
        <w:t>3</w:t>
      </w:r>
      <w:r>
        <w:t xml:space="preserve"> </w:t>
      </w:r>
      <w:r w:rsidR="00212B43">
        <w:t xml:space="preserve">Kondisi kontak NO </w:t>
      </w:r>
      <w:r>
        <w:t>‘depress’</w:t>
      </w:r>
      <w:r w:rsidR="007C6427">
        <w:t xml:space="preserve"> dan</w:t>
      </w:r>
      <w:r w:rsidR="00212B43">
        <w:t xml:space="preserve"> NC </w:t>
      </w:r>
      <w:r>
        <w:t>‘release’</w:t>
      </w:r>
    </w:p>
    <w:p w:rsidR="007C6427" w:rsidP="00277823" w:rsidRDefault="007C6427" w14:paraId="2DD707A4" w14:textId="19D93CCC">
      <w:pPr>
        <w:ind w:left="993"/>
      </w:pPr>
      <w:r w:rsidRPr="00212B43">
        <w:rPr>
          <w:noProof/>
        </w:rPr>
        <w:drawing>
          <wp:anchor distT="0" distB="0" distL="114300" distR="114300" simplePos="0" relativeHeight="251648512" behindDoc="0" locked="0" layoutInCell="1" allowOverlap="1" wp14:anchorId="7A96BD93" wp14:editId="1C4329DE">
            <wp:simplePos x="0" y="0"/>
            <wp:positionH relativeFrom="margin">
              <wp:posOffset>501650</wp:posOffset>
            </wp:positionH>
            <wp:positionV relativeFrom="paragraph">
              <wp:posOffset>407670</wp:posOffset>
            </wp:positionV>
            <wp:extent cx="5126355" cy="4552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26355" cy="455295"/>
                    </a:xfrm>
                    <a:prstGeom prst="rect">
                      <a:avLst/>
                    </a:prstGeom>
                  </pic:spPr>
                </pic:pic>
              </a:graphicData>
            </a:graphic>
            <wp14:sizeRelH relativeFrom="page">
              <wp14:pctWidth>0</wp14:pctWidth>
            </wp14:sizeRelH>
            <wp14:sizeRelV relativeFrom="page">
              <wp14:pctHeight>0</wp14:pctHeight>
            </wp14:sizeRelV>
          </wp:anchor>
        </w:drawing>
      </w:r>
      <w:r>
        <w:t xml:space="preserve">Lalu, </w:t>
      </w:r>
      <w:r w:rsidR="00C46A11">
        <w:t xml:space="preserve">ketika kontak NO ‘depress’, maka </w:t>
      </w:r>
      <w:r>
        <w:t xml:space="preserve">lampu akan menyala karena arus listrik dapat mengalir melewati kontak NO menuju output/lampu.  </w:t>
      </w:r>
    </w:p>
    <w:p w:rsidR="00212B43" w:rsidP="00277823" w:rsidRDefault="006D3792" w14:paraId="147B8C00" w14:textId="53ACE84C">
      <w:pPr>
        <w:pStyle w:val="ListParagraph"/>
        <w:ind w:left="993"/>
        <w:jc w:val="center"/>
      </w:pPr>
      <w:r w:rsidRPr="0011596A">
        <w:rPr>
          <w:b/>
          <w:bCs/>
        </w:rPr>
        <w:t>Gambar 3.</w:t>
      </w:r>
      <w:r w:rsidR="0028278E">
        <w:rPr>
          <w:b/>
          <w:bCs/>
        </w:rPr>
        <w:t>6</w:t>
      </w:r>
      <w:r>
        <w:rPr>
          <w:b/>
          <w:bCs/>
        </w:rPr>
        <w:t>.</w:t>
      </w:r>
      <w:r w:rsidR="007F450C">
        <w:rPr>
          <w:b/>
          <w:bCs/>
        </w:rPr>
        <w:t>4</w:t>
      </w:r>
      <w:r w:rsidR="007C6427">
        <w:t xml:space="preserve"> Kondisi kontak NO dan NC </w:t>
      </w:r>
      <w:r>
        <w:t>‘release’</w:t>
      </w:r>
    </w:p>
    <w:p w:rsidRPr="007C6427" w:rsidR="007C6427" w:rsidP="00277823" w:rsidRDefault="007C6427" w14:paraId="35E43BBF" w14:textId="65AC6B86">
      <w:pPr>
        <w:ind w:left="993"/>
      </w:pPr>
      <w:r w:rsidRPr="00212B43">
        <w:rPr>
          <w:noProof/>
        </w:rPr>
        <w:drawing>
          <wp:anchor distT="0" distB="0" distL="114300" distR="114300" simplePos="0" relativeHeight="251650560" behindDoc="0" locked="0" layoutInCell="1" allowOverlap="1" wp14:anchorId="3352D347" wp14:editId="538B6E93">
            <wp:simplePos x="0" y="0"/>
            <wp:positionH relativeFrom="margin">
              <wp:align>right</wp:align>
            </wp:positionH>
            <wp:positionV relativeFrom="paragraph">
              <wp:posOffset>1068705</wp:posOffset>
            </wp:positionV>
            <wp:extent cx="5223510" cy="419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3510" cy="419100"/>
                    </a:xfrm>
                    <a:prstGeom prst="rect">
                      <a:avLst/>
                    </a:prstGeom>
                  </pic:spPr>
                </pic:pic>
              </a:graphicData>
            </a:graphic>
            <wp14:sizeRelH relativeFrom="page">
              <wp14:pctWidth>0</wp14:pctWidth>
            </wp14:sizeRelH>
            <wp14:sizeRelV relativeFrom="page">
              <wp14:pctHeight>0</wp14:pctHeight>
            </wp14:sizeRelV>
          </wp:anchor>
        </w:drawing>
      </w:r>
      <w:r w:rsidR="00C46A11">
        <w:t>Setelah itu, j</w:t>
      </w:r>
      <w:r w:rsidRPr="007C6427">
        <w:t xml:space="preserve">ika kedua kontak </w:t>
      </w:r>
      <w:r w:rsidR="00C46A11">
        <w:t xml:space="preserve">NO dan NC </w:t>
      </w:r>
      <w:r w:rsidR="006D3792">
        <w:t>diberi keadaan</w:t>
      </w:r>
      <w:r w:rsidRPr="007C6427">
        <w:t xml:space="preserve"> </w:t>
      </w:r>
      <w:r w:rsidR="006D3792">
        <w:t>‘</w:t>
      </w:r>
      <w:r>
        <w:t>release</w:t>
      </w:r>
      <w:r w:rsidR="006D3792">
        <w:t>’</w:t>
      </w:r>
      <w:r w:rsidRPr="007C6427">
        <w:t xml:space="preserve"> lagi, maka lampu akan tetap menyala. Hal ini da</w:t>
      </w:r>
      <w:r>
        <w:t xml:space="preserve">pat terjadi karena ketika lampu nyala pada kondisi sebelumnya, lampu mengirimkan sinyal pada kontak NO dengan alamat </w:t>
      </w:r>
      <w:r w:rsidR="00C46A11">
        <w:t xml:space="preserve">“LAMP1” </w:t>
      </w:r>
      <w:r>
        <w:t xml:space="preserve">untuk terus </w:t>
      </w:r>
      <w:r w:rsidR="006D3792">
        <w:t>‘</w:t>
      </w:r>
      <w:r>
        <w:t>depress</w:t>
      </w:r>
      <w:r w:rsidR="006D3792">
        <w:t>’</w:t>
      </w:r>
      <w:r>
        <w:t xml:space="preserve"> selama lampu menyala. Dengan itu, aliran listrik dapat tetap mengalir melalui baris 4 menuju output/ lampu.</w:t>
      </w:r>
      <w:r w:rsidR="00C46A11">
        <w:t xml:space="preserve"> </w:t>
      </w:r>
    </w:p>
    <w:p w:rsidR="007C6427" w:rsidP="00277823" w:rsidRDefault="006D3792" w14:paraId="3475EA7A" w14:textId="56457F1F">
      <w:pPr>
        <w:pStyle w:val="ListParagraph"/>
        <w:ind w:left="993"/>
        <w:jc w:val="center"/>
      </w:pPr>
      <w:r w:rsidRPr="0011596A">
        <w:rPr>
          <w:b/>
          <w:bCs/>
        </w:rPr>
        <w:t>Gambar 3.</w:t>
      </w:r>
      <w:r w:rsidR="0028278E">
        <w:rPr>
          <w:b/>
          <w:bCs/>
        </w:rPr>
        <w:t>6</w:t>
      </w:r>
      <w:r>
        <w:rPr>
          <w:b/>
          <w:bCs/>
        </w:rPr>
        <w:t>.</w:t>
      </w:r>
      <w:r w:rsidR="007F450C">
        <w:rPr>
          <w:b/>
          <w:bCs/>
        </w:rPr>
        <w:t>5</w:t>
      </w:r>
      <w:r>
        <w:t xml:space="preserve"> </w:t>
      </w:r>
      <w:r w:rsidR="007C6427">
        <w:t xml:space="preserve">Kondisi kontak NC </w:t>
      </w:r>
      <w:r>
        <w:t>‘depress’</w:t>
      </w:r>
    </w:p>
    <w:p w:rsidR="00212B43" w:rsidP="00277823" w:rsidRDefault="007C6427" w14:paraId="319CB8C3" w14:textId="0E7BEC6B">
      <w:pPr>
        <w:ind w:left="993"/>
      </w:pPr>
      <w:r>
        <w:t>Namun, j</w:t>
      </w:r>
      <w:r w:rsidRPr="007C6427">
        <w:t xml:space="preserve">ika </w:t>
      </w:r>
      <w:r>
        <w:t xml:space="preserve">kontak NC </w:t>
      </w:r>
      <w:r w:rsidR="006D3792">
        <w:t>‘depress’</w:t>
      </w:r>
      <w:r>
        <w:t>, maka lampu akan mati karena seperti logika NOT pada umumnya</w:t>
      </w:r>
      <w:r w:rsidR="006D3792">
        <w:t>,</w:t>
      </w:r>
      <w:r>
        <w:t xml:space="preserve"> kontak NC pada baris tersebut berfungsi </w:t>
      </w:r>
      <w:r w:rsidR="006D3792">
        <w:t>sebagai</w:t>
      </w:r>
      <w:r>
        <w:t xml:space="preserve"> </w:t>
      </w:r>
      <w:r w:rsidR="006D3792">
        <w:t>pemutus</w:t>
      </w:r>
      <w:r>
        <w:t xml:space="preserve"> aliran listrik yang m</w:t>
      </w:r>
      <w:r w:rsidR="006D3792">
        <w:t>e</w:t>
      </w:r>
      <w:r>
        <w:t xml:space="preserve">ngalir pada </w:t>
      </w:r>
      <w:r w:rsidR="00C46A11">
        <w:t>rangkaian menuju lampu</w:t>
      </w:r>
      <w:r>
        <w:t>.</w:t>
      </w:r>
      <w:r w:rsidR="00C46A11">
        <w:t xml:space="preserve"> Rangkaian ini dapat juga dinamakan rangkaian SET/RESET, dimana kontak NO berperan sebagai SET dan kontak NC berperan sebagai RESET</w:t>
      </w:r>
      <w:r w:rsidR="006726B1">
        <w:t xml:space="preserve">. </w:t>
      </w:r>
      <w:r w:rsidR="003D6B09">
        <w:t>Dari</w:t>
      </w:r>
      <w:r>
        <w:t xml:space="preserve"> rangkaian diatas, dapat diambil kesimpulan bahwa rangkaian tersebut dinamakan dengan </w:t>
      </w:r>
      <w:r w:rsidRPr="003D6B09">
        <w:rPr>
          <w:i/>
          <w:iCs/>
        </w:rPr>
        <w:t>self holding circuit</w:t>
      </w:r>
      <w:r>
        <w:t xml:space="preserve"> karena lampu/output dapat tetap menyala meskipun kontak NO yang berfungsi sebagai input</w:t>
      </w:r>
      <w:r w:rsidR="006D3792">
        <w:t xml:space="preserve"> berada pada keadaan ‘release’</w:t>
      </w:r>
      <w:r w:rsidR="006726B1">
        <w:t xml:space="preserve"> dan hanya dapat dimatikan ketika kotak NC yang berfungsi sebagai RESET berada pada keadaan ‘depress’.</w:t>
      </w:r>
    </w:p>
    <w:p w:rsidRPr="008F669F" w:rsidR="00EA161F" w:rsidP="005B4D25" w:rsidRDefault="008F669F" w14:paraId="2688B686" w14:textId="06757FEF">
      <w:pPr>
        <w:pStyle w:val="Heading2"/>
      </w:pPr>
      <w:bookmarkStart w:name="_Toc134174853" w:id="57"/>
      <w:bookmarkStart w:name="_Toc134553676" w:id="58"/>
      <w:r>
        <w:t xml:space="preserve">3.7 </w:t>
      </w:r>
      <w:r w:rsidRPr="008F669F" w:rsidR="006760A0">
        <w:t xml:space="preserve">Eksperimen 3: </w:t>
      </w:r>
      <w:r w:rsidRPr="008F669F" w:rsidR="006760A0">
        <w:rPr>
          <w:i/>
          <w:iCs/>
        </w:rPr>
        <w:t>Timer</w:t>
      </w:r>
      <w:r w:rsidRPr="008F669F" w:rsidR="006760A0">
        <w:t xml:space="preserve"> dan </w:t>
      </w:r>
      <w:r w:rsidRPr="008F669F" w:rsidR="006760A0">
        <w:rPr>
          <w:i/>
          <w:iCs/>
        </w:rPr>
        <w:t>Counter</w:t>
      </w:r>
      <w:bookmarkEnd w:id="57"/>
      <w:bookmarkEnd w:id="58"/>
      <w:r w:rsidRPr="008F669F" w:rsidR="006760A0">
        <w:t xml:space="preserve"> </w:t>
      </w:r>
    </w:p>
    <w:p w:rsidRPr="00C46A11" w:rsidR="00212B43" w:rsidP="00CF1B8A" w:rsidRDefault="00EA161F" w14:paraId="3274E747" w14:textId="169EA605">
      <w:pPr>
        <w:pStyle w:val="ListParagraph"/>
        <w:numPr>
          <w:ilvl w:val="0"/>
          <w:numId w:val="8"/>
        </w:numPr>
        <w:ind w:left="426"/>
      </w:pPr>
      <w:r w:rsidRPr="00C46A11">
        <w:t>Prosedur Timer On Delay dan Timer Off Delay:</w:t>
      </w:r>
    </w:p>
    <w:p w:rsidR="00EA161F" w:rsidP="00CF1B8A" w:rsidRDefault="00EA161F" w14:paraId="1D2F09E1" w14:textId="4EB453FF">
      <w:pPr>
        <w:pStyle w:val="ListParagraph"/>
        <w:numPr>
          <w:ilvl w:val="0"/>
          <w:numId w:val="9"/>
        </w:numPr>
        <w:ind w:left="993"/>
      </w:pPr>
      <w:r>
        <w:t xml:space="preserve">Buatlah Ladder Diagram untuk </w:t>
      </w:r>
      <w:r>
        <w:rPr>
          <w:i/>
          <w:iCs/>
        </w:rPr>
        <w:t xml:space="preserve">Timer On Delay </w:t>
      </w:r>
      <w:r w:rsidRPr="00EA161F">
        <w:t>dan</w:t>
      </w:r>
      <w:r>
        <w:rPr>
          <w:i/>
          <w:iCs/>
        </w:rPr>
        <w:t xml:space="preserve"> Timer Off Delay</w:t>
      </w:r>
      <w:r>
        <w:t xml:space="preserve"> seperti gambar dibawah.</w:t>
      </w:r>
    </w:p>
    <w:p w:rsidR="00DF0C92" w:rsidP="00CF1B8A" w:rsidRDefault="00DF0C92" w14:paraId="2C806893" w14:textId="5498F29D">
      <w:pPr>
        <w:pStyle w:val="ListParagraph"/>
        <w:numPr>
          <w:ilvl w:val="0"/>
          <w:numId w:val="9"/>
        </w:numPr>
        <w:ind w:left="993"/>
      </w:pPr>
      <w:r>
        <w:t xml:space="preserve">Letakkan satu kotak NO dan satu koil NO dalam baris yang sama dengan </w:t>
      </w:r>
      <w:r w:rsidRPr="00DF0C92">
        <w:rPr>
          <w:i/>
          <w:iCs/>
        </w:rPr>
        <w:t>timer</w:t>
      </w:r>
      <w:r>
        <w:t xml:space="preserve"> untuk setiap rangkaian.</w:t>
      </w:r>
    </w:p>
    <w:p w:rsidR="00EA161F" w:rsidP="005B4D25" w:rsidRDefault="00EA161F" w14:paraId="3AEB81F4" w14:textId="5939CA60">
      <w:pPr>
        <w:pStyle w:val="ListParagraph"/>
      </w:pPr>
    </w:p>
    <w:p w:rsidRPr="00DF0C92" w:rsidR="00EA161F" w:rsidP="00CF1B8A" w:rsidRDefault="00DF0C92" w14:paraId="5A7E4FCA" w14:textId="5AE4D01F">
      <w:pPr>
        <w:ind w:left="993"/>
      </w:pPr>
      <w:r>
        <w:rPr>
          <w:noProof/>
        </w:rPr>
        <w:drawing>
          <wp:anchor distT="0" distB="0" distL="0" distR="0" simplePos="0" relativeHeight="251654656" behindDoc="0" locked="0" layoutInCell="1" allowOverlap="1" wp14:anchorId="0C8119F2" wp14:editId="523768A8">
            <wp:simplePos x="0" y="0"/>
            <wp:positionH relativeFrom="margin">
              <wp:align>right</wp:align>
            </wp:positionH>
            <wp:positionV relativeFrom="paragraph">
              <wp:posOffset>1327</wp:posOffset>
            </wp:positionV>
            <wp:extent cx="4714875" cy="48133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92" cstate="print"/>
                    <a:stretch>
                      <a:fillRect/>
                    </a:stretch>
                  </pic:blipFill>
                  <pic:spPr>
                    <a:xfrm>
                      <a:off x="0" y="0"/>
                      <a:ext cx="4714875" cy="481330"/>
                    </a:xfrm>
                    <a:prstGeom prst="rect">
                      <a:avLst/>
                    </a:prstGeom>
                  </pic:spPr>
                </pic:pic>
              </a:graphicData>
            </a:graphic>
            <wp14:sizeRelH relativeFrom="margin">
              <wp14:pctWidth>0</wp14:pctWidth>
            </wp14:sizeRelH>
            <wp14:sizeRelV relativeFrom="margin">
              <wp14:pctHeight>0</wp14:pctHeight>
            </wp14:sizeRelV>
          </wp:anchor>
        </w:drawing>
      </w:r>
    </w:p>
    <w:p w:rsidRPr="00EA161F" w:rsidR="00DF0C92" w:rsidP="00CF1B8A" w:rsidRDefault="00CF1B8A" w14:paraId="1A978831" w14:textId="080D23D7">
      <w:pPr>
        <w:pStyle w:val="ListParagraph"/>
        <w:jc w:val="center"/>
      </w:pPr>
      <w:r>
        <w:rPr>
          <w:noProof/>
        </w:rPr>
        <w:drawing>
          <wp:anchor distT="0" distB="0" distL="0" distR="0" simplePos="0" relativeHeight="251655680" behindDoc="0" locked="0" layoutInCell="1" allowOverlap="1" wp14:anchorId="1D4CA944" wp14:editId="2958F398">
            <wp:simplePos x="0" y="0"/>
            <wp:positionH relativeFrom="margin">
              <wp:posOffset>966470</wp:posOffset>
            </wp:positionH>
            <wp:positionV relativeFrom="paragraph">
              <wp:posOffset>489585</wp:posOffset>
            </wp:positionV>
            <wp:extent cx="4709160" cy="4806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93" cstate="print"/>
                    <a:stretch>
                      <a:fillRect/>
                    </a:stretch>
                  </pic:blipFill>
                  <pic:spPr>
                    <a:xfrm>
                      <a:off x="0" y="0"/>
                      <a:ext cx="4709160" cy="480695"/>
                    </a:xfrm>
                    <a:prstGeom prst="rect">
                      <a:avLst/>
                    </a:prstGeom>
                  </pic:spPr>
                </pic:pic>
              </a:graphicData>
            </a:graphic>
            <wp14:sizeRelH relativeFrom="margin">
              <wp14:pctWidth>0</wp14:pctWidth>
            </wp14:sizeRelH>
            <wp14:sizeRelV relativeFrom="margin">
              <wp14:pctHeight>0</wp14:pctHeight>
            </wp14:sizeRelV>
          </wp:anchor>
        </w:drawing>
      </w:r>
      <w:r w:rsidRPr="0011596A" w:rsidR="006D3792">
        <w:rPr>
          <w:b/>
          <w:bCs/>
        </w:rPr>
        <w:t>Gambar 3.</w:t>
      </w:r>
      <w:r w:rsidR="0028278E">
        <w:rPr>
          <w:b/>
          <w:bCs/>
        </w:rPr>
        <w:t>7</w:t>
      </w:r>
      <w:r w:rsidR="006D3792">
        <w:rPr>
          <w:b/>
          <w:bCs/>
        </w:rPr>
        <w:t>.1</w:t>
      </w:r>
      <w:r w:rsidR="006D3792">
        <w:t xml:space="preserve"> </w:t>
      </w:r>
      <w:r w:rsidR="00DF0C92">
        <w:t xml:space="preserve">Ladder Diagram untuk </w:t>
      </w:r>
      <w:r w:rsidRPr="00DF0C92" w:rsidR="00DF0C92">
        <w:t>sirkuit</w:t>
      </w:r>
      <w:r w:rsidR="00DF0C92">
        <w:rPr>
          <w:i/>
          <w:iCs/>
        </w:rPr>
        <w:t xml:space="preserve"> Timer On Delay</w:t>
      </w:r>
    </w:p>
    <w:p w:rsidRPr="00EA161F" w:rsidR="00DF0C92" w:rsidP="00CF1B8A" w:rsidRDefault="006D3792" w14:paraId="14980593" w14:textId="050F5B5B">
      <w:pPr>
        <w:pStyle w:val="ListParagraph"/>
        <w:jc w:val="center"/>
      </w:pPr>
      <w:r w:rsidRPr="0011596A">
        <w:rPr>
          <w:b/>
          <w:bCs/>
        </w:rPr>
        <w:t>Gambar 3.</w:t>
      </w:r>
      <w:r w:rsidR="0028278E">
        <w:rPr>
          <w:b/>
          <w:bCs/>
        </w:rPr>
        <w:t>7</w:t>
      </w:r>
      <w:r>
        <w:rPr>
          <w:b/>
          <w:bCs/>
        </w:rPr>
        <w:t>.2</w:t>
      </w:r>
      <w:r w:rsidR="00DF0C92">
        <w:t xml:space="preserve"> Ladder Diagram untuk </w:t>
      </w:r>
      <w:r w:rsidRPr="00DF0C92" w:rsidR="00DF0C92">
        <w:t>sirkuit</w:t>
      </w:r>
      <w:r w:rsidR="00DF0C92">
        <w:rPr>
          <w:i/>
          <w:iCs/>
        </w:rPr>
        <w:t xml:space="preserve"> Timer Off Delay</w:t>
      </w:r>
    </w:p>
    <w:p w:rsidR="00EA161F" w:rsidP="00CF1B8A" w:rsidRDefault="00A3389C" w14:paraId="1E7CAA85" w14:textId="79C9D74E">
      <w:pPr>
        <w:ind w:left="993"/>
      </w:pPr>
      <w:r>
        <w:rPr>
          <w:noProof/>
        </w:rPr>
        <w:drawing>
          <wp:anchor distT="0" distB="0" distL="114300" distR="114300" simplePos="0" relativeHeight="251656704" behindDoc="0" locked="0" layoutInCell="1" allowOverlap="1" wp14:anchorId="47915218" wp14:editId="4F55C10C">
            <wp:simplePos x="0" y="0"/>
            <wp:positionH relativeFrom="margin">
              <wp:align>right</wp:align>
            </wp:positionH>
            <wp:positionV relativeFrom="paragraph">
              <wp:posOffset>302895</wp:posOffset>
            </wp:positionV>
            <wp:extent cx="4816475" cy="531495"/>
            <wp:effectExtent l="0" t="0" r="317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16475" cy="531495"/>
                    </a:xfrm>
                    <a:prstGeom prst="rect">
                      <a:avLst/>
                    </a:prstGeom>
                  </pic:spPr>
                </pic:pic>
              </a:graphicData>
            </a:graphic>
            <wp14:sizeRelH relativeFrom="page">
              <wp14:pctWidth>0</wp14:pctWidth>
            </wp14:sizeRelH>
            <wp14:sizeRelV relativeFrom="page">
              <wp14:pctHeight>0</wp14:pctHeight>
            </wp14:sizeRelV>
          </wp:anchor>
        </w:drawing>
      </w:r>
      <w:r w:rsidR="00DF0C92">
        <w:t>Maka akan didapatkan hasil sebagai berikut:</w:t>
      </w:r>
    </w:p>
    <w:p w:rsidR="00A3389C" w:rsidP="00CF1B8A" w:rsidRDefault="006D3792" w14:paraId="36ED3567" w14:textId="10B6EA51">
      <w:pPr>
        <w:pStyle w:val="ListParagraph"/>
        <w:ind w:left="993"/>
        <w:jc w:val="center"/>
      </w:pPr>
      <w:r w:rsidRPr="0011596A">
        <w:rPr>
          <w:b/>
          <w:bCs/>
        </w:rPr>
        <w:t>Gambar 3.</w:t>
      </w:r>
      <w:r w:rsidR="0028278E">
        <w:rPr>
          <w:b/>
          <w:bCs/>
        </w:rPr>
        <w:t>7</w:t>
      </w:r>
      <w:r>
        <w:rPr>
          <w:b/>
          <w:bCs/>
        </w:rPr>
        <w:t xml:space="preserve">.3 </w:t>
      </w:r>
      <w:r w:rsidR="00A3389C">
        <w:t xml:space="preserve">Kondisi kontak NO </w:t>
      </w:r>
      <w:r w:rsidR="00D508D0">
        <w:t>‘release’</w:t>
      </w:r>
    </w:p>
    <w:p w:rsidR="00DF0C92" w:rsidP="00CF1B8A" w:rsidRDefault="00A3389C" w14:paraId="1B70A53C" w14:textId="403D447C">
      <w:pPr>
        <w:ind w:left="993"/>
      </w:pPr>
      <w:r>
        <w:rPr>
          <w:noProof/>
        </w:rPr>
        <w:drawing>
          <wp:anchor distT="0" distB="0" distL="114300" distR="114300" simplePos="0" relativeHeight="251657728" behindDoc="0" locked="0" layoutInCell="1" allowOverlap="1" wp14:anchorId="297662B2" wp14:editId="6AD66274">
            <wp:simplePos x="0" y="0"/>
            <wp:positionH relativeFrom="margin">
              <wp:align>right</wp:align>
            </wp:positionH>
            <wp:positionV relativeFrom="paragraph">
              <wp:posOffset>706755</wp:posOffset>
            </wp:positionV>
            <wp:extent cx="4817110" cy="52705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17110" cy="527050"/>
                    </a:xfrm>
                    <a:prstGeom prst="rect">
                      <a:avLst/>
                    </a:prstGeom>
                  </pic:spPr>
                </pic:pic>
              </a:graphicData>
            </a:graphic>
            <wp14:sizeRelH relativeFrom="page">
              <wp14:pctWidth>0</wp14:pctWidth>
            </wp14:sizeRelH>
            <wp14:sizeRelV relativeFrom="page">
              <wp14:pctHeight>0</wp14:pctHeight>
            </wp14:sizeRelV>
          </wp:anchor>
        </w:drawing>
      </w:r>
      <w:r>
        <w:t xml:space="preserve">Pada kondisi ini, lampu akan tetap mati karena tidak ada aliran listrik yang mengalir pada rangkaian akibat kontak NO </w:t>
      </w:r>
      <w:r w:rsidR="00D508D0">
        <w:t xml:space="preserve">berada </w:t>
      </w:r>
      <w:r>
        <w:t xml:space="preserve">dalam kondisi </w:t>
      </w:r>
      <w:r w:rsidR="00D508D0">
        <w:t xml:space="preserve">‘release’ </w:t>
      </w:r>
      <w:r>
        <w:t>sehingga gerbang kontak terbuka.</w:t>
      </w:r>
    </w:p>
    <w:p w:rsidR="00A3389C" w:rsidP="00CF1B8A" w:rsidRDefault="00A3389C" w14:paraId="6ACF70AB" w14:textId="7ECB972A">
      <w:pPr>
        <w:pStyle w:val="ListParagraph"/>
        <w:ind w:left="993"/>
        <w:jc w:val="center"/>
      </w:pPr>
      <w:r>
        <w:rPr>
          <w:noProof/>
        </w:rPr>
        <w:drawing>
          <wp:anchor distT="0" distB="0" distL="114300" distR="114300" simplePos="0" relativeHeight="251658752" behindDoc="0" locked="0" layoutInCell="1" allowOverlap="1" wp14:anchorId="0612C0C7" wp14:editId="519FBCAE">
            <wp:simplePos x="0" y="0"/>
            <wp:positionH relativeFrom="margin">
              <wp:posOffset>890270</wp:posOffset>
            </wp:positionH>
            <wp:positionV relativeFrom="paragraph">
              <wp:posOffset>866775</wp:posOffset>
            </wp:positionV>
            <wp:extent cx="4838700" cy="5270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38700" cy="527050"/>
                    </a:xfrm>
                    <a:prstGeom prst="rect">
                      <a:avLst/>
                    </a:prstGeom>
                  </pic:spPr>
                </pic:pic>
              </a:graphicData>
            </a:graphic>
            <wp14:sizeRelH relativeFrom="page">
              <wp14:pctWidth>0</wp14:pctWidth>
            </wp14:sizeRelH>
            <wp14:sizeRelV relativeFrom="page">
              <wp14:pctHeight>0</wp14:pctHeight>
            </wp14:sizeRelV>
          </wp:anchor>
        </w:drawing>
      </w:r>
      <w:r w:rsidRPr="0011596A" w:rsidR="006D3792">
        <w:rPr>
          <w:b/>
          <w:bCs/>
        </w:rPr>
        <w:t>Gambar 3.</w:t>
      </w:r>
      <w:r w:rsidR="0028278E">
        <w:rPr>
          <w:b/>
          <w:bCs/>
        </w:rPr>
        <w:t>7</w:t>
      </w:r>
      <w:r w:rsidR="006D3792">
        <w:rPr>
          <w:b/>
          <w:bCs/>
        </w:rPr>
        <w:t xml:space="preserve">.4 </w:t>
      </w:r>
      <w:r>
        <w:t xml:space="preserve">Kondisi kontak NO </w:t>
      </w:r>
      <w:r w:rsidR="00D508D0">
        <w:t>‘depress’</w:t>
      </w:r>
      <w:r>
        <w:t xml:space="preserve"> dan timer pada detik ke-3</w:t>
      </w:r>
    </w:p>
    <w:p w:rsidR="00A3389C" w:rsidP="00CF1B8A" w:rsidRDefault="006D3792" w14:paraId="41D8BC46" w14:textId="6E3ED3BE">
      <w:pPr>
        <w:ind w:left="993"/>
        <w:jc w:val="center"/>
      </w:pPr>
      <w:r w:rsidRPr="0011596A">
        <w:rPr>
          <w:b/>
          <w:bCs/>
        </w:rPr>
        <w:t>Gambar 3.</w:t>
      </w:r>
      <w:r w:rsidR="0028278E">
        <w:rPr>
          <w:b/>
          <w:bCs/>
        </w:rPr>
        <w:t>7</w:t>
      </w:r>
      <w:r>
        <w:rPr>
          <w:b/>
          <w:bCs/>
        </w:rPr>
        <w:t xml:space="preserve">.5 </w:t>
      </w:r>
      <w:r w:rsidR="00A3389C">
        <w:t xml:space="preserve">Kondisi kontak NO </w:t>
      </w:r>
      <w:r w:rsidR="00D508D0">
        <w:t>‘depress’</w:t>
      </w:r>
      <w:r w:rsidR="00A3389C">
        <w:t xml:space="preserve"> dan timer pada detik ke-5</w:t>
      </w:r>
    </w:p>
    <w:p w:rsidR="00047B40" w:rsidP="00CF1B8A" w:rsidRDefault="00A3389C" w14:paraId="2E99665C" w14:textId="7ACD75B7">
      <w:pPr>
        <w:ind w:left="993"/>
      </w:pPr>
      <w:r>
        <w:t xml:space="preserve">Ketika kontak NO </w:t>
      </w:r>
      <w:r w:rsidR="00D508D0">
        <w:t>‘</w:t>
      </w:r>
      <w:r>
        <w:t>depress</w:t>
      </w:r>
      <w:r w:rsidR="00D508D0">
        <w:t>’</w:t>
      </w:r>
      <w:r>
        <w:t xml:space="preserve">, maka timer (angka pada ET) akan berjalan, tetapi lampu akan tetap mati sampai timer mencapai angka yang </w:t>
      </w:r>
      <w:r w:rsidR="00322A26">
        <w:t>sama dengan angka</w:t>
      </w:r>
      <w:r>
        <w:t xml:space="preserve"> pada PT, seperti </w:t>
      </w:r>
      <w:r w:rsidR="00D508D0">
        <w:rPr>
          <w:b/>
          <w:bCs/>
        </w:rPr>
        <w:t>g</w:t>
      </w:r>
      <w:r w:rsidRPr="0011596A" w:rsidR="00D508D0">
        <w:rPr>
          <w:b/>
          <w:bCs/>
        </w:rPr>
        <w:t>ambar 3.</w:t>
      </w:r>
      <w:r w:rsidR="0028278E">
        <w:rPr>
          <w:b/>
          <w:bCs/>
        </w:rPr>
        <w:t>7</w:t>
      </w:r>
      <w:r w:rsidR="00D508D0">
        <w:rPr>
          <w:b/>
          <w:bCs/>
        </w:rPr>
        <w:t>.5</w:t>
      </w:r>
      <w:r>
        <w:t xml:space="preserve">. Untuk menjalankan timer, kontak NO harus </w:t>
      </w:r>
      <w:r w:rsidR="00D508D0">
        <w:t>‘</w:t>
      </w:r>
      <w:r>
        <w:t>depress</w:t>
      </w:r>
      <w:r w:rsidR="00D508D0">
        <w:t>’</w:t>
      </w:r>
      <w:r>
        <w:t xml:space="preserve"> tanpa henti.</w:t>
      </w:r>
      <w:r w:rsidR="00047B40">
        <w:t xml:space="preserve"> Hal ini sesuai dengan prinsip </w:t>
      </w:r>
      <w:r w:rsidR="00047B40">
        <w:rPr>
          <w:i/>
          <w:iCs/>
        </w:rPr>
        <w:t>Timer On Delay</w:t>
      </w:r>
      <w:r w:rsidR="00047B40">
        <w:t xml:space="preserve"> dimana output/ lampu akan menyala setelah delay.</w:t>
      </w:r>
    </w:p>
    <w:p w:rsidRPr="00047B40" w:rsidR="00A3389C" w:rsidP="00CF1B8A" w:rsidRDefault="00047B40" w14:paraId="4820703D" w14:textId="0A256973">
      <w:pPr>
        <w:ind w:left="993"/>
      </w:pPr>
      <w:r>
        <w:rPr>
          <w:noProof/>
        </w:rPr>
        <w:drawing>
          <wp:anchor distT="0" distB="0" distL="114300" distR="114300" simplePos="0" relativeHeight="251659776" behindDoc="0" locked="0" layoutInCell="1" allowOverlap="1" wp14:anchorId="25D3A529" wp14:editId="57E3EAE6">
            <wp:simplePos x="0" y="0"/>
            <wp:positionH relativeFrom="margin">
              <wp:posOffset>911860</wp:posOffset>
            </wp:positionH>
            <wp:positionV relativeFrom="paragraph">
              <wp:posOffset>462280</wp:posOffset>
            </wp:positionV>
            <wp:extent cx="4826000" cy="55118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26000" cy="551180"/>
                    </a:xfrm>
                    <a:prstGeom prst="rect">
                      <a:avLst/>
                    </a:prstGeom>
                  </pic:spPr>
                </pic:pic>
              </a:graphicData>
            </a:graphic>
            <wp14:sizeRelH relativeFrom="page">
              <wp14:pctWidth>0</wp14:pctWidth>
            </wp14:sizeRelH>
            <wp14:sizeRelV relativeFrom="page">
              <wp14:pctHeight>0</wp14:pctHeight>
            </wp14:sizeRelV>
          </wp:anchor>
        </w:drawing>
      </w:r>
      <w:r w:rsidR="00A3389C">
        <w:t xml:space="preserve">Berbeda dengan karakteristik </w:t>
      </w:r>
      <w:r w:rsidR="00A3389C">
        <w:rPr>
          <w:i/>
          <w:iCs/>
        </w:rPr>
        <w:t>Timer Off Delay</w:t>
      </w:r>
      <w:r>
        <w:rPr>
          <w:i/>
          <w:iCs/>
        </w:rPr>
        <w:t xml:space="preserve"> </w:t>
      </w:r>
      <w:r>
        <w:t>atau blok fungsi yang dilambangkan dengan TOF.</w:t>
      </w:r>
    </w:p>
    <w:p w:rsidRPr="006726B1" w:rsidR="006726B1" w:rsidP="00CF1B8A" w:rsidRDefault="006726B1" w14:paraId="6623E8BC" w14:textId="0DBF4BCC">
      <w:pPr>
        <w:pStyle w:val="ListParagraph"/>
        <w:ind w:left="993"/>
        <w:jc w:val="center"/>
      </w:pPr>
      <w:r>
        <w:rPr>
          <w:noProof/>
        </w:rPr>
        <w:drawing>
          <wp:anchor distT="0" distB="0" distL="114300" distR="114300" simplePos="0" relativeHeight="251660800" behindDoc="0" locked="0" layoutInCell="1" allowOverlap="1" wp14:anchorId="4414D82E" wp14:editId="5EAC96A9">
            <wp:simplePos x="0" y="0"/>
            <wp:positionH relativeFrom="margin">
              <wp:posOffset>894080</wp:posOffset>
            </wp:positionH>
            <wp:positionV relativeFrom="paragraph">
              <wp:posOffset>819785</wp:posOffset>
            </wp:positionV>
            <wp:extent cx="4806950" cy="625475"/>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06950" cy="625475"/>
                    </a:xfrm>
                    <a:prstGeom prst="rect">
                      <a:avLst/>
                    </a:prstGeom>
                  </pic:spPr>
                </pic:pic>
              </a:graphicData>
            </a:graphic>
            <wp14:sizeRelH relativeFrom="page">
              <wp14:pctWidth>0</wp14:pctWidth>
            </wp14:sizeRelH>
            <wp14:sizeRelV relativeFrom="page">
              <wp14:pctHeight>0</wp14:pctHeight>
            </wp14:sizeRelV>
          </wp:anchor>
        </w:drawing>
      </w:r>
      <w:r w:rsidRPr="0011596A" w:rsidR="006D3792">
        <w:rPr>
          <w:b/>
          <w:bCs/>
        </w:rPr>
        <w:t>Gambar 3.</w:t>
      </w:r>
      <w:r w:rsidR="0028278E">
        <w:rPr>
          <w:b/>
          <w:bCs/>
        </w:rPr>
        <w:t>7.</w:t>
      </w:r>
      <w:r w:rsidR="006D3792">
        <w:rPr>
          <w:b/>
          <w:bCs/>
        </w:rPr>
        <w:t xml:space="preserve">6 </w:t>
      </w:r>
      <w:r w:rsidR="00322A26">
        <w:t xml:space="preserve">Kondisi kontak NO </w:t>
      </w:r>
      <w:r w:rsidR="00D508D0">
        <w:t>‘release’</w:t>
      </w:r>
    </w:p>
    <w:p w:rsidR="00322A26" w:rsidP="00CF1B8A" w:rsidRDefault="006D3792" w14:paraId="74A5AAF0" w14:textId="2BA4A392">
      <w:pPr>
        <w:ind w:left="993"/>
        <w:jc w:val="center"/>
      </w:pPr>
      <w:r w:rsidRPr="0011596A">
        <w:rPr>
          <w:b/>
          <w:bCs/>
        </w:rPr>
        <w:t>Gambar 3.</w:t>
      </w:r>
      <w:r w:rsidR="0028278E">
        <w:rPr>
          <w:b/>
          <w:bCs/>
        </w:rPr>
        <w:t>7</w:t>
      </w:r>
      <w:r>
        <w:rPr>
          <w:b/>
          <w:bCs/>
        </w:rPr>
        <w:t xml:space="preserve">.7 </w:t>
      </w:r>
      <w:r w:rsidR="00322A26">
        <w:t xml:space="preserve">Kondisi kontak NO </w:t>
      </w:r>
      <w:r w:rsidR="00D508D0">
        <w:t>‘depress’</w:t>
      </w:r>
    </w:p>
    <w:p w:rsidRPr="00047B40" w:rsidR="00322A26" w:rsidP="00CF1B8A" w:rsidRDefault="00047B40" w14:paraId="1AA72746" w14:textId="4FD69F01">
      <w:pPr>
        <w:ind w:left="993"/>
      </w:pPr>
      <w:r>
        <w:t>Ketika</w:t>
      </w:r>
      <w:r w:rsidR="00322A26">
        <w:t xml:space="preserve"> kontak NO </w:t>
      </w:r>
      <w:r w:rsidR="00D508D0">
        <w:t>‘</w:t>
      </w:r>
      <w:r w:rsidR="00322A26">
        <w:t>depress</w:t>
      </w:r>
      <w:r w:rsidR="00D508D0">
        <w:t>’</w:t>
      </w:r>
      <w:r>
        <w:t xml:space="preserve">, maka </w:t>
      </w:r>
      <w:r w:rsidR="00322A26">
        <w:t xml:space="preserve">lampu akan menyala, tetapi timer tidak akan berjalan. Timer akan berjalan ketika kontak NO kembali </w:t>
      </w:r>
      <w:r w:rsidR="00D508D0">
        <w:t xml:space="preserve">pada keadaan ‘release’ </w:t>
      </w:r>
      <w:r w:rsidR="00322A26">
        <w:t xml:space="preserve">seperti gambar </w:t>
      </w:r>
      <w:r w:rsidR="00D508D0">
        <w:t>dibawah</w:t>
      </w:r>
      <w:r w:rsidR="00322A26">
        <w:t>.</w:t>
      </w:r>
    </w:p>
    <w:p w:rsidR="00322A26" w:rsidP="00CF1B8A" w:rsidRDefault="00322A26" w14:paraId="10DE9EF0" w14:textId="1E17AFC8">
      <w:pPr>
        <w:ind w:left="993"/>
        <w:jc w:val="center"/>
      </w:pPr>
      <w:r>
        <w:rPr>
          <w:noProof/>
        </w:rPr>
        <w:drawing>
          <wp:anchor distT="0" distB="0" distL="114300" distR="114300" simplePos="0" relativeHeight="251661824" behindDoc="0" locked="0" layoutInCell="1" allowOverlap="1" wp14:anchorId="4538450D" wp14:editId="49695FFC">
            <wp:simplePos x="0" y="0"/>
            <wp:positionH relativeFrom="margin">
              <wp:align>right</wp:align>
            </wp:positionH>
            <wp:positionV relativeFrom="paragraph">
              <wp:posOffset>0</wp:posOffset>
            </wp:positionV>
            <wp:extent cx="4864100" cy="5759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64100" cy="575945"/>
                    </a:xfrm>
                    <a:prstGeom prst="rect">
                      <a:avLst/>
                    </a:prstGeom>
                  </pic:spPr>
                </pic:pic>
              </a:graphicData>
            </a:graphic>
            <wp14:sizeRelH relativeFrom="page">
              <wp14:pctWidth>0</wp14:pctWidth>
            </wp14:sizeRelH>
            <wp14:sizeRelV relativeFrom="page">
              <wp14:pctHeight>0</wp14:pctHeight>
            </wp14:sizeRelV>
          </wp:anchor>
        </w:drawing>
      </w:r>
      <w:r w:rsidRPr="0011596A" w:rsidR="006D3792">
        <w:rPr>
          <w:b/>
          <w:bCs/>
        </w:rPr>
        <w:t>Gambar 3.</w:t>
      </w:r>
      <w:r w:rsidR="0028278E">
        <w:rPr>
          <w:b/>
          <w:bCs/>
        </w:rPr>
        <w:t>7</w:t>
      </w:r>
      <w:r w:rsidR="006D3792">
        <w:rPr>
          <w:b/>
          <w:bCs/>
        </w:rPr>
        <w:t>.8</w:t>
      </w:r>
      <w:r>
        <w:t xml:space="preserve"> Kondisi kontak NO </w:t>
      </w:r>
      <w:r w:rsidR="00D508D0">
        <w:t>‘release’</w:t>
      </w:r>
      <w:r>
        <w:t xml:space="preserve"> dan timer pada detik ke-1</w:t>
      </w:r>
    </w:p>
    <w:p w:rsidRPr="00DF0C92" w:rsidR="00A3389C" w:rsidP="00CF1B8A" w:rsidRDefault="00F606BB" w14:paraId="7B96AC60" w14:textId="0043F38E">
      <w:pPr>
        <w:ind w:left="993"/>
      </w:pPr>
      <w:r>
        <w:rPr>
          <w:noProof/>
        </w:rPr>
        <w:drawing>
          <wp:anchor distT="0" distB="0" distL="114300" distR="114300" simplePos="0" relativeHeight="251662848" behindDoc="0" locked="0" layoutInCell="1" allowOverlap="1" wp14:anchorId="0289AA3C" wp14:editId="065D7CD4">
            <wp:simplePos x="0" y="0"/>
            <wp:positionH relativeFrom="margin">
              <wp:posOffset>825500</wp:posOffset>
            </wp:positionH>
            <wp:positionV relativeFrom="paragraph">
              <wp:posOffset>506095</wp:posOffset>
            </wp:positionV>
            <wp:extent cx="4874260" cy="593090"/>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4260" cy="593090"/>
                    </a:xfrm>
                    <a:prstGeom prst="rect">
                      <a:avLst/>
                    </a:prstGeom>
                  </pic:spPr>
                </pic:pic>
              </a:graphicData>
            </a:graphic>
            <wp14:sizeRelH relativeFrom="page">
              <wp14:pctWidth>0</wp14:pctWidth>
            </wp14:sizeRelH>
            <wp14:sizeRelV relativeFrom="page">
              <wp14:pctHeight>0</wp14:pctHeight>
            </wp14:sizeRelV>
          </wp:anchor>
        </w:drawing>
      </w:r>
      <w:r w:rsidR="00322A26">
        <w:t xml:space="preserve">Meskipun kontak NO </w:t>
      </w:r>
      <w:r w:rsidR="00D508D0">
        <w:t>pada keadaan ‘</w:t>
      </w:r>
      <w:r w:rsidR="00322A26">
        <w:t>release</w:t>
      </w:r>
      <w:r w:rsidR="00D508D0">
        <w:t>’</w:t>
      </w:r>
      <w:r w:rsidR="00322A26">
        <w:t xml:space="preserve">, lampu akan tetap menyala sampai timer menyetuh angka yang sama dengan </w:t>
      </w:r>
      <w:r w:rsidR="00047B40">
        <w:t xml:space="preserve">angka pada PT seperti gambar </w:t>
      </w:r>
      <w:r w:rsidR="00D508D0">
        <w:t>dibawah</w:t>
      </w:r>
      <w:r w:rsidR="00047B40">
        <w:t xml:space="preserve">. </w:t>
      </w:r>
    </w:p>
    <w:p w:rsidR="00047B40" w:rsidP="00CF1B8A" w:rsidRDefault="006D3792" w14:paraId="419D3770" w14:textId="39E423F3">
      <w:pPr>
        <w:pStyle w:val="ListParagraph"/>
        <w:ind w:left="993"/>
        <w:jc w:val="center"/>
      </w:pPr>
      <w:r w:rsidRPr="0011596A">
        <w:rPr>
          <w:b/>
          <w:bCs/>
        </w:rPr>
        <w:t>Gambar 3</w:t>
      </w:r>
      <w:r w:rsidR="0028278E">
        <w:rPr>
          <w:b/>
          <w:bCs/>
        </w:rPr>
        <w:t>.7</w:t>
      </w:r>
      <w:r>
        <w:rPr>
          <w:b/>
          <w:bCs/>
        </w:rPr>
        <w:t>.9</w:t>
      </w:r>
      <w:r w:rsidR="00047B40">
        <w:t xml:space="preserve"> Kondisi kontak NO </w:t>
      </w:r>
      <w:r w:rsidR="00D508D0">
        <w:t>‘release’</w:t>
      </w:r>
      <w:r w:rsidR="00047B40">
        <w:t xml:space="preserve"> dan timer pada detik ke-5</w:t>
      </w:r>
    </w:p>
    <w:p w:rsidRPr="00047B40" w:rsidR="00A3389C" w:rsidP="00CF1B8A" w:rsidRDefault="00047B40" w14:paraId="731BAAFB" w14:textId="4ECB1B47">
      <w:pPr>
        <w:pStyle w:val="ListParagraph"/>
        <w:ind w:left="993"/>
      </w:pPr>
      <w:r w:rsidRPr="00047B40">
        <w:t xml:space="preserve">Ketika </w:t>
      </w:r>
      <w:r w:rsidR="00D508D0">
        <w:t>timer di</w:t>
      </w:r>
      <w:r w:rsidRPr="00047B40">
        <w:t xml:space="preserve"> ET sudah sama dengan angka PT, maka lampu akan mati. Hal ini sesuai dengan prinsip </w:t>
      </w:r>
      <w:r w:rsidRPr="00047B40">
        <w:rPr>
          <w:i/>
          <w:iCs/>
        </w:rPr>
        <w:t xml:space="preserve">Timer Off Delay </w:t>
      </w:r>
      <w:r w:rsidRPr="00047B40">
        <w:t>dimana output/ lampu akan mati setelah delay yang diinputkan.</w:t>
      </w:r>
    </w:p>
    <w:p w:rsidRPr="00C46A11" w:rsidR="00EA161F" w:rsidP="00CF1B8A" w:rsidRDefault="00EA161F" w14:paraId="1E3D924C" w14:textId="3CE4C407">
      <w:pPr>
        <w:pStyle w:val="ListParagraph"/>
        <w:numPr>
          <w:ilvl w:val="0"/>
          <w:numId w:val="8"/>
        </w:numPr>
        <w:ind w:left="426"/>
      </w:pPr>
      <w:r w:rsidRPr="00C46A11">
        <w:t>Prosedur Counter Up</w:t>
      </w:r>
      <w:r w:rsidRPr="00C46A11" w:rsidR="00DF0C92">
        <w:t xml:space="preserve"> dan Counter Down:</w:t>
      </w:r>
    </w:p>
    <w:p w:rsidR="00D41D51" w:rsidP="00CF1B8A" w:rsidRDefault="00D41D51" w14:paraId="0C5D606C" w14:textId="4C8A0AC8">
      <w:pPr>
        <w:pStyle w:val="ListParagraph"/>
        <w:numPr>
          <w:ilvl w:val="1"/>
          <w:numId w:val="8"/>
        </w:numPr>
        <w:ind w:left="709"/>
      </w:pPr>
      <w:r>
        <w:t xml:space="preserve">Buatlah Ladder Diagram untuk </w:t>
      </w:r>
      <w:r>
        <w:rPr>
          <w:i/>
          <w:iCs/>
        </w:rPr>
        <w:t xml:space="preserve">Counter Up </w:t>
      </w:r>
      <w:r w:rsidRPr="00EA161F">
        <w:t>dan</w:t>
      </w:r>
      <w:r>
        <w:rPr>
          <w:i/>
          <w:iCs/>
        </w:rPr>
        <w:t xml:space="preserve"> Counter Down</w:t>
      </w:r>
      <w:r>
        <w:t xml:space="preserve"> seperti gambar dibawah.</w:t>
      </w:r>
    </w:p>
    <w:p w:rsidR="00D41D51" w:rsidP="00CF1B8A" w:rsidRDefault="00D41D51" w14:paraId="7548D151" w14:textId="34DD2F60">
      <w:pPr>
        <w:pStyle w:val="ListParagraph"/>
        <w:numPr>
          <w:ilvl w:val="1"/>
          <w:numId w:val="8"/>
        </w:numPr>
        <w:ind w:left="709"/>
      </w:pPr>
      <w:r>
        <w:rPr>
          <w:noProof/>
        </w:rPr>
        <w:drawing>
          <wp:anchor distT="0" distB="0" distL="114300" distR="114300" simplePos="0" relativeHeight="251664896" behindDoc="0" locked="0" layoutInCell="1" allowOverlap="1" wp14:anchorId="1B9F35BA" wp14:editId="5C777AFB">
            <wp:simplePos x="0" y="0"/>
            <wp:positionH relativeFrom="margin">
              <wp:align>right</wp:align>
            </wp:positionH>
            <wp:positionV relativeFrom="paragraph">
              <wp:posOffset>405130</wp:posOffset>
            </wp:positionV>
            <wp:extent cx="4773930" cy="66675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73930" cy="666750"/>
                    </a:xfrm>
                    <a:prstGeom prst="rect">
                      <a:avLst/>
                    </a:prstGeom>
                  </pic:spPr>
                </pic:pic>
              </a:graphicData>
            </a:graphic>
            <wp14:sizeRelH relativeFrom="page">
              <wp14:pctWidth>0</wp14:pctWidth>
            </wp14:sizeRelH>
            <wp14:sizeRelV relativeFrom="page">
              <wp14:pctHeight>0</wp14:pctHeight>
            </wp14:sizeRelV>
          </wp:anchor>
        </w:drawing>
      </w:r>
      <w:r>
        <w:t xml:space="preserve">Letakkan satu kotak NO dan satu koil NO dalam baris yang sama dengan </w:t>
      </w:r>
      <w:r>
        <w:rPr>
          <w:i/>
          <w:iCs/>
        </w:rPr>
        <w:t>counter</w:t>
      </w:r>
      <w:r>
        <w:t xml:space="preserve"> untuk setiap rangkaian.</w:t>
      </w:r>
    </w:p>
    <w:p w:rsidR="00D41D51" w:rsidP="00CF1B8A" w:rsidRDefault="006D3792" w14:paraId="5308FEAF" w14:textId="0C1950D6">
      <w:pPr>
        <w:pStyle w:val="ListParagraph"/>
        <w:jc w:val="center"/>
      </w:pPr>
      <w:r w:rsidRPr="0011596A">
        <w:rPr>
          <w:b/>
          <w:bCs/>
        </w:rPr>
        <w:t>Gambar 3.</w:t>
      </w:r>
      <w:r w:rsidR="0028278E">
        <w:rPr>
          <w:b/>
          <w:bCs/>
        </w:rPr>
        <w:t>7</w:t>
      </w:r>
      <w:r>
        <w:rPr>
          <w:b/>
          <w:bCs/>
        </w:rPr>
        <w:t>.10</w:t>
      </w:r>
      <w:r w:rsidR="00D41D51">
        <w:t xml:space="preserve"> Ladder Diagram untuk </w:t>
      </w:r>
      <w:r w:rsidRPr="00DF0C92" w:rsidR="00D41D51">
        <w:t>sirkuit</w:t>
      </w:r>
      <w:r w:rsidR="00D41D51">
        <w:rPr>
          <w:i/>
          <w:iCs/>
        </w:rPr>
        <w:t xml:space="preserve"> Counter Up</w:t>
      </w:r>
    </w:p>
    <w:p w:rsidRPr="00DF0C92" w:rsidR="00D41D51" w:rsidP="005B4D25" w:rsidRDefault="00D41D51" w14:paraId="1CABF832" w14:textId="5F607560">
      <w:pPr>
        <w:pStyle w:val="ListParagraph"/>
      </w:pPr>
      <w:r>
        <w:rPr>
          <w:noProof/>
        </w:rPr>
        <w:drawing>
          <wp:anchor distT="0" distB="0" distL="0" distR="0" simplePos="0" relativeHeight="251663872" behindDoc="0" locked="0" layoutInCell="1" allowOverlap="1" wp14:anchorId="60EEB99E" wp14:editId="675BF5BF">
            <wp:simplePos x="0" y="0"/>
            <wp:positionH relativeFrom="margin">
              <wp:align>right</wp:align>
            </wp:positionH>
            <wp:positionV relativeFrom="paragraph">
              <wp:posOffset>36253</wp:posOffset>
            </wp:positionV>
            <wp:extent cx="4792980" cy="670560"/>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102" cstate="print"/>
                    <a:stretch>
                      <a:fillRect/>
                    </a:stretch>
                  </pic:blipFill>
                  <pic:spPr>
                    <a:xfrm>
                      <a:off x="0" y="0"/>
                      <a:ext cx="4792980" cy="670560"/>
                    </a:xfrm>
                    <a:prstGeom prst="rect">
                      <a:avLst/>
                    </a:prstGeom>
                  </pic:spPr>
                </pic:pic>
              </a:graphicData>
            </a:graphic>
            <wp14:sizeRelH relativeFrom="margin">
              <wp14:pctWidth>0</wp14:pctWidth>
            </wp14:sizeRelH>
            <wp14:sizeRelV relativeFrom="margin">
              <wp14:pctHeight>0</wp14:pctHeight>
            </wp14:sizeRelV>
          </wp:anchor>
        </w:drawing>
      </w:r>
    </w:p>
    <w:p w:rsidR="006760A0" w:rsidP="005B4D25" w:rsidRDefault="006760A0" w14:paraId="5DFB09E5" w14:textId="0CD82D86"/>
    <w:p w:rsidR="00D41D51" w:rsidP="00CF1B8A" w:rsidRDefault="006D3792" w14:paraId="15A902AA" w14:textId="4288906C">
      <w:pPr>
        <w:pStyle w:val="ListParagraph"/>
        <w:jc w:val="center"/>
        <w:rPr>
          <w:i/>
          <w:iCs/>
        </w:rPr>
      </w:pPr>
      <w:r w:rsidRPr="0011596A">
        <w:rPr>
          <w:b/>
          <w:bCs/>
        </w:rPr>
        <w:t>Gambar 3.</w:t>
      </w:r>
      <w:r w:rsidR="0028278E">
        <w:rPr>
          <w:b/>
          <w:bCs/>
        </w:rPr>
        <w:t>7</w:t>
      </w:r>
      <w:r>
        <w:rPr>
          <w:b/>
          <w:bCs/>
        </w:rPr>
        <w:t xml:space="preserve">.11 </w:t>
      </w:r>
      <w:r w:rsidR="00D41D51">
        <w:t xml:space="preserve">Ladder Diagram untuk </w:t>
      </w:r>
      <w:r w:rsidRPr="00DF0C92" w:rsidR="00D41D51">
        <w:t>sirkuit</w:t>
      </w:r>
      <w:r w:rsidR="00D41D51">
        <w:rPr>
          <w:i/>
          <w:iCs/>
        </w:rPr>
        <w:t xml:space="preserve"> Counter Down</w:t>
      </w:r>
    </w:p>
    <w:p w:rsidR="00D41D51" w:rsidP="005B4D25" w:rsidRDefault="009B2359" w14:paraId="5FDEBEC4" w14:textId="4A25D6A4">
      <w:pPr>
        <w:ind w:left="709"/>
      </w:pPr>
      <w:r>
        <w:rPr>
          <w:noProof/>
        </w:rPr>
        <w:drawing>
          <wp:anchor distT="0" distB="0" distL="114300" distR="114300" simplePos="0" relativeHeight="251666944" behindDoc="0" locked="0" layoutInCell="1" allowOverlap="1" wp14:anchorId="11FDFA38" wp14:editId="4F76A2D0">
            <wp:simplePos x="0" y="0"/>
            <wp:positionH relativeFrom="margin">
              <wp:posOffset>916940</wp:posOffset>
            </wp:positionH>
            <wp:positionV relativeFrom="paragraph">
              <wp:posOffset>215265</wp:posOffset>
            </wp:positionV>
            <wp:extent cx="4801235" cy="91884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01235" cy="918845"/>
                    </a:xfrm>
                    <a:prstGeom prst="rect">
                      <a:avLst/>
                    </a:prstGeom>
                  </pic:spPr>
                </pic:pic>
              </a:graphicData>
            </a:graphic>
            <wp14:sizeRelH relativeFrom="page">
              <wp14:pctWidth>0</wp14:pctWidth>
            </wp14:sizeRelH>
            <wp14:sizeRelV relativeFrom="page">
              <wp14:pctHeight>0</wp14:pctHeight>
            </wp14:sizeRelV>
          </wp:anchor>
        </w:drawing>
      </w:r>
      <w:r w:rsidR="00D41D51">
        <w:t>Maka akan didapatkan hasil sebagai berikut:</w:t>
      </w:r>
    </w:p>
    <w:p w:rsidRPr="009B2359" w:rsidR="009B2359" w:rsidP="00CF1B8A" w:rsidRDefault="006D3792" w14:paraId="1445392A" w14:textId="7E6A03D1">
      <w:pPr>
        <w:pStyle w:val="ListParagraph"/>
        <w:ind w:left="709"/>
        <w:jc w:val="center"/>
      </w:pPr>
      <w:r w:rsidRPr="0011596A">
        <w:rPr>
          <w:b/>
          <w:bCs/>
        </w:rPr>
        <w:t>Gambar 3.</w:t>
      </w:r>
      <w:r w:rsidR="0028278E">
        <w:rPr>
          <w:b/>
          <w:bCs/>
        </w:rPr>
        <w:t>7</w:t>
      </w:r>
      <w:r>
        <w:rPr>
          <w:b/>
          <w:bCs/>
        </w:rPr>
        <w:t xml:space="preserve">.12 </w:t>
      </w:r>
      <w:r w:rsidR="009B2359">
        <w:t xml:space="preserve">Kondisi kontak NO </w:t>
      </w:r>
      <w:r w:rsidR="00D508D0">
        <w:t>‘release’</w:t>
      </w:r>
    </w:p>
    <w:p w:rsidRPr="009B2359" w:rsidR="009B2359" w:rsidP="005B4D25" w:rsidRDefault="009B2359" w14:paraId="7A256530" w14:textId="23702F70">
      <w:pPr>
        <w:ind w:left="709"/>
        <w:rPr>
          <w:b/>
          <w:bCs/>
        </w:rPr>
      </w:pPr>
      <w:r>
        <w:t xml:space="preserve">Pada kondisi ini, lampu akan mati karena tidak ada aliran listrik yang mengalir pada rangkaian akibat kontak NO dalam kondisi </w:t>
      </w:r>
      <w:r w:rsidR="00D508D0">
        <w:t>‘</w:t>
      </w:r>
      <w:r>
        <w:t>release</w:t>
      </w:r>
      <w:r w:rsidR="00D508D0">
        <w:t>’</w:t>
      </w:r>
      <w:r>
        <w:t xml:space="preserve"> sehingga gerbang kontak terbuka.</w:t>
      </w:r>
    </w:p>
    <w:p w:rsidRPr="00D41D51" w:rsidR="00D41D51" w:rsidP="005B4D25" w:rsidRDefault="009B2359" w14:paraId="6ED8B726" w14:textId="146B7F26">
      <w:pPr>
        <w:ind w:left="709"/>
      </w:pPr>
      <w:r>
        <w:rPr>
          <w:noProof/>
        </w:rPr>
        <w:drawing>
          <wp:anchor distT="0" distB="0" distL="114300" distR="114300" simplePos="0" relativeHeight="251665920" behindDoc="0" locked="0" layoutInCell="1" allowOverlap="1" wp14:anchorId="343BDF3C" wp14:editId="62461965">
            <wp:simplePos x="0" y="0"/>
            <wp:positionH relativeFrom="margin">
              <wp:align>right</wp:align>
            </wp:positionH>
            <wp:positionV relativeFrom="paragraph">
              <wp:posOffset>0</wp:posOffset>
            </wp:positionV>
            <wp:extent cx="4855845" cy="91948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55845" cy="919480"/>
                    </a:xfrm>
                    <a:prstGeom prst="rect">
                      <a:avLst/>
                    </a:prstGeom>
                  </pic:spPr>
                </pic:pic>
              </a:graphicData>
            </a:graphic>
            <wp14:sizeRelH relativeFrom="page">
              <wp14:pctWidth>0</wp14:pctWidth>
            </wp14:sizeRelH>
            <wp14:sizeRelV relativeFrom="page">
              <wp14:pctHeight>0</wp14:pctHeight>
            </wp14:sizeRelV>
          </wp:anchor>
        </w:drawing>
      </w:r>
    </w:p>
    <w:p w:rsidR="006760A0" w:rsidP="005B4D25" w:rsidRDefault="006760A0" w14:paraId="54FDD5CC" w14:textId="4A6D4BF2">
      <w:pPr>
        <w:ind w:left="709"/>
      </w:pPr>
    </w:p>
    <w:p w:rsidR="006760A0" w:rsidP="005B4D25" w:rsidRDefault="006760A0" w14:paraId="7AD35304" w14:textId="25DC1E9A">
      <w:pPr>
        <w:ind w:left="709"/>
      </w:pPr>
    </w:p>
    <w:p w:rsidR="009B2359" w:rsidP="00CF1B8A" w:rsidRDefault="006D3792" w14:paraId="05313568" w14:textId="4EA021C5">
      <w:pPr>
        <w:pStyle w:val="ListParagraph"/>
        <w:ind w:left="709"/>
        <w:jc w:val="center"/>
      </w:pPr>
      <w:r w:rsidRPr="0011596A">
        <w:rPr>
          <w:b/>
          <w:bCs/>
        </w:rPr>
        <w:t>Gambar 3.</w:t>
      </w:r>
      <w:r w:rsidR="0028278E">
        <w:rPr>
          <w:b/>
          <w:bCs/>
        </w:rPr>
        <w:t>7</w:t>
      </w:r>
      <w:r>
        <w:rPr>
          <w:b/>
          <w:bCs/>
        </w:rPr>
        <w:t xml:space="preserve">.13 </w:t>
      </w:r>
      <w:r w:rsidR="009B2359">
        <w:t xml:space="preserve">Kondisi kontak NO </w:t>
      </w:r>
      <w:r w:rsidR="00D508D0">
        <w:t>‘depress’</w:t>
      </w:r>
      <w:r w:rsidR="009B2359">
        <w:t xml:space="preserve"> sebanyak 5 kali</w:t>
      </w:r>
    </w:p>
    <w:p w:rsidR="006760A0" w:rsidP="005B4D25" w:rsidRDefault="009B2359" w14:paraId="5267BC94" w14:textId="7B13CAFB">
      <w:pPr>
        <w:ind w:left="709"/>
      </w:pPr>
      <w:r>
        <w:t xml:space="preserve">Ketika kontak NO </w:t>
      </w:r>
      <w:r w:rsidR="00D508D0">
        <w:t>‘</w:t>
      </w:r>
      <w:r>
        <w:t>depress</w:t>
      </w:r>
      <w:r w:rsidR="00D508D0">
        <w:t>’</w:t>
      </w:r>
      <w:r>
        <w:t xml:space="preserve"> sebanyak angka di PV, maka nilai CV akan sama dengan PV dan lampu akan menyala. </w:t>
      </w:r>
      <w:r w:rsidRPr="00D42EFB">
        <w:rPr>
          <w:lang w:val="pt-BR"/>
        </w:rPr>
        <w:t xml:space="preserve">Angka pada CV juga akan bertambah untuk setiap kali kontak NO </w:t>
      </w:r>
      <w:r w:rsidRPr="00D42EFB" w:rsidR="00D508D0">
        <w:rPr>
          <w:lang w:val="pt-BR"/>
        </w:rPr>
        <w:t>‘depress’</w:t>
      </w:r>
      <w:r w:rsidRPr="00D42EFB">
        <w:rPr>
          <w:lang w:val="pt-BR"/>
        </w:rPr>
        <w:t xml:space="preserve">. </w:t>
      </w:r>
      <w:r>
        <w:t xml:space="preserve">Dengan itu, dapat disimpulkan ketika CV sama dengan 0, maka lampu akan mati. Namun, ketika nilai CV sudah mencapai </w:t>
      </w:r>
      <w:r w:rsidR="00D508D0">
        <w:t xml:space="preserve">angka </w:t>
      </w:r>
      <w:r>
        <w:t>PV, maka lampu akan menyala. Lampu akan terus menyala sampai tombol reset ditekan.</w:t>
      </w:r>
    </w:p>
    <w:p w:rsidRPr="009B2359" w:rsidR="009B2359" w:rsidP="005B4D25" w:rsidRDefault="00481AFA" w14:paraId="5A4B2D5A" w14:textId="641157B4">
      <w:pPr>
        <w:ind w:left="709"/>
      </w:pPr>
      <w:r>
        <w:rPr>
          <w:noProof/>
        </w:rPr>
        <w:drawing>
          <wp:anchor distT="0" distB="0" distL="114300" distR="114300" simplePos="0" relativeHeight="251667968" behindDoc="0" locked="0" layoutInCell="1" allowOverlap="1" wp14:anchorId="48E849C8" wp14:editId="33181281">
            <wp:simplePos x="0" y="0"/>
            <wp:positionH relativeFrom="margin">
              <wp:align>right</wp:align>
            </wp:positionH>
            <wp:positionV relativeFrom="paragraph">
              <wp:posOffset>253365</wp:posOffset>
            </wp:positionV>
            <wp:extent cx="4819650" cy="86995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19650" cy="869950"/>
                    </a:xfrm>
                    <a:prstGeom prst="rect">
                      <a:avLst/>
                    </a:prstGeom>
                  </pic:spPr>
                </pic:pic>
              </a:graphicData>
            </a:graphic>
            <wp14:sizeRelH relativeFrom="page">
              <wp14:pctWidth>0</wp14:pctWidth>
            </wp14:sizeRelH>
            <wp14:sizeRelV relativeFrom="page">
              <wp14:pctHeight>0</wp14:pctHeight>
            </wp14:sizeRelV>
          </wp:anchor>
        </w:drawing>
      </w:r>
      <w:r w:rsidR="009B2359">
        <w:t xml:space="preserve">Hal ini berbeda dengan prinsip kerja </w:t>
      </w:r>
      <w:r w:rsidR="009B2359">
        <w:rPr>
          <w:i/>
          <w:iCs/>
        </w:rPr>
        <w:t xml:space="preserve">Counter Down. </w:t>
      </w:r>
    </w:p>
    <w:p w:rsidR="006760A0" w:rsidP="005B4D25" w:rsidRDefault="006760A0" w14:paraId="3603E00B" w14:textId="26E17D97">
      <w:pPr>
        <w:ind w:left="709"/>
      </w:pPr>
    </w:p>
    <w:p w:rsidRPr="006760A0" w:rsidR="006760A0" w:rsidP="005B4D25" w:rsidRDefault="006760A0" w14:paraId="7ACA3104" w14:textId="338EB637">
      <w:pPr>
        <w:ind w:left="709"/>
      </w:pPr>
    </w:p>
    <w:p w:rsidRPr="00481AFA" w:rsidR="00481AFA" w:rsidP="00CF1B8A" w:rsidRDefault="006D3792" w14:paraId="6CF709EF" w14:textId="572D6DE4">
      <w:pPr>
        <w:pStyle w:val="ListParagraph"/>
        <w:ind w:left="709"/>
        <w:jc w:val="center"/>
      </w:pPr>
      <w:r w:rsidRPr="0011596A">
        <w:rPr>
          <w:b/>
          <w:bCs/>
        </w:rPr>
        <w:t>Gambar 3.</w:t>
      </w:r>
      <w:r w:rsidR="0028278E">
        <w:rPr>
          <w:b/>
          <w:bCs/>
        </w:rPr>
        <w:t>7</w:t>
      </w:r>
      <w:r>
        <w:rPr>
          <w:b/>
          <w:bCs/>
        </w:rPr>
        <w:t xml:space="preserve">.14 </w:t>
      </w:r>
      <w:r w:rsidR="00481AFA">
        <w:t xml:space="preserve">Kondisi kontak NO </w:t>
      </w:r>
      <w:r w:rsidR="00D508D0">
        <w:t>‘release’</w:t>
      </w:r>
    </w:p>
    <w:p w:rsidRPr="006760A0" w:rsidR="006760A0" w:rsidP="005B4D25" w:rsidRDefault="00481AFA" w14:paraId="217397A9" w14:textId="07E7F44B">
      <w:pPr>
        <w:pStyle w:val="ListParagraph"/>
        <w:ind w:left="709"/>
      </w:pPr>
      <w:r>
        <w:t>Pada keadaan awal, lampu sudah menyala karena berkebalikan dengan</w:t>
      </w:r>
      <w:r w:rsidR="00D508D0">
        <w:t xml:space="preserve"> prinsip</w:t>
      </w:r>
      <w:r>
        <w:t xml:space="preserve"> Counter Up</w:t>
      </w:r>
      <w:r w:rsidR="00D508D0">
        <w:t>,</w:t>
      </w:r>
      <w:r>
        <w:t xml:space="preserve"> ketika nilai CV sama dengan 0, maka lampu akan menyala.</w:t>
      </w:r>
    </w:p>
    <w:p w:rsidR="00DB5409" w:rsidP="005B4D25" w:rsidRDefault="00481AFA" w14:paraId="7392BD2E" w14:textId="19A563F8">
      <w:pPr>
        <w:ind w:left="709"/>
      </w:pPr>
      <w:r>
        <w:rPr>
          <w:noProof/>
        </w:rPr>
        <w:drawing>
          <wp:anchor distT="0" distB="0" distL="114300" distR="114300" simplePos="0" relativeHeight="251670016" behindDoc="0" locked="0" layoutInCell="1" allowOverlap="1" wp14:anchorId="09FAD040" wp14:editId="78F8DAA3">
            <wp:simplePos x="0" y="0"/>
            <wp:positionH relativeFrom="margin">
              <wp:align>right</wp:align>
            </wp:positionH>
            <wp:positionV relativeFrom="paragraph">
              <wp:posOffset>6163</wp:posOffset>
            </wp:positionV>
            <wp:extent cx="4895215" cy="739775"/>
            <wp:effectExtent l="0" t="0" r="63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95215" cy="739775"/>
                    </a:xfrm>
                    <a:prstGeom prst="rect">
                      <a:avLst/>
                    </a:prstGeom>
                  </pic:spPr>
                </pic:pic>
              </a:graphicData>
            </a:graphic>
            <wp14:sizeRelH relativeFrom="page">
              <wp14:pctWidth>0</wp14:pctWidth>
            </wp14:sizeRelH>
            <wp14:sizeRelV relativeFrom="page">
              <wp14:pctHeight>0</wp14:pctHeight>
            </wp14:sizeRelV>
          </wp:anchor>
        </w:drawing>
      </w:r>
    </w:p>
    <w:p w:rsidR="00481AFA" w:rsidP="005B4D25" w:rsidRDefault="00481AFA" w14:paraId="55E75DA4" w14:textId="0584A0A7">
      <w:pPr>
        <w:ind w:left="709"/>
      </w:pPr>
    </w:p>
    <w:p w:rsidR="00481AFA" w:rsidP="00CF1B8A" w:rsidRDefault="006D3792" w14:paraId="7EFDDDAE" w14:textId="4718A239">
      <w:pPr>
        <w:pStyle w:val="ListParagraph"/>
        <w:ind w:left="709"/>
        <w:jc w:val="center"/>
      </w:pPr>
      <w:r w:rsidRPr="0011596A">
        <w:rPr>
          <w:b/>
          <w:bCs/>
        </w:rPr>
        <w:t>Gambar 3.</w:t>
      </w:r>
      <w:r w:rsidR="0028278E">
        <w:rPr>
          <w:b/>
          <w:bCs/>
        </w:rPr>
        <w:t>7</w:t>
      </w:r>
      <w:r>
        <w:rPr>
          <w:b/>
          <w:bCs/>
        </w:rPr>
        <w:t>.15</w:t>
      </w:r>
      <w:r w:rsidR="00481AFA">
        <w:t xml:space="preserve"> Kondisi kontak NO </w:t>
      </w:r>
      <w:r w:rsidR="00D508D0">
        <w:t>‘depress’</w:t>
      </w:r>
      <w:r w:rsidR="00481AFA">
        <w:t xml:space="preserve"> sebanyak 5 kali</w:t>
      </w:r>
    </w:p>
    <w:p w:rsidR="00481AFA" w:rsidP="005B4D25" w:rsidRDefault="00481AFA" w14:paraId="19BBB0A1" w14:textId="7A0B21BC">
      <w:pPr>
        <w:pStyle w:val="ListParagraph"/>
        <w:ind w:left="709"/>
      </w:pPr>
      <w:r>
        <w:rPr>
          <w:noProof/>
        </w:rPr>
        <w:drawing>
          <wp:anchor distT="0" distB="0" distL="114300" distR="114300" simplePos="0" relativeHeight="251668992" behindDoc="0" locked="0" layoutInCell="1" allowOverlap="1" wp14:anchorId="16E451AA" wp14:editId="41B606B1">
            <wp:simplePos x="0" y="0"/>
            <wp:positionH relativeFrom="margin">
              <wp:align>right</wp:align>
            </wp:positionH>
            <wp:positionV relativeFrom="paragraph">
              <wp:posOffset>477499</wp:posOffset>
            </wp:positionV>
            <wp:extent cx="4836160" cy="737870"/>
            <wp:effectExtent l="0" t="0" r="254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36160" cy="737870"/>
                    </a:xfrm>
                    <a:prstGeom prst="rect">
                      <a:avLst/>
                    </a:prstGeom>
                  </pic:spPr>
                </pic:pic>
              </a:graphicData>
            </a:graphic>
            <wp14:sizeRelH relativeFrom="page">
              <wp14:pctWidth>0</wp14:pctWidth>
            </wp14:sizeRelH>
            <wp14:sizeRelV relativeFrom="page">
              <wp14:pctHeight>0</wp14:pctHeight>
            </wp14:sizeRelV>
          </wp:anchor>
        </w:drawing>
      </w:r>
      <w:r>
        <w:t xml:space="preserve">Jika kontak NO </w:t>
      </w:r>
      <w:r w:rsidR="00D508D0">
        <w:t>‘</w:t>
      </w:r>
      <w:r>
        <w:t>depress</w:t>
      </w:r>
      <w:r w:rsidR="00D508D0">
        <w:t xml:space="preserve">’ beberapa kali, maka </w:t>
      </w:r>
      <w:r>
        <w:t>nilai CV akan terus berkurang dan lampu akan terus menyala.</w:t>
      </w:r>
      <w:r w:rsidR="00D508D0">
        <w:t xml:space="preserve"> </w:t>
      </w:r>
    </w:p>
    <w:p w:rsidR="00481AFA" w:rsidP="005B4D25" w:rsidRDefault="00481AFA" w14:paraId="04B026B7" w14:textId="7F2B9688">
      <w:pPr>
        <w:ind w:left="709"/>
      </w:pPr>
    </w:p>
    <w:p w:rsidR="00481AFA" w:rsidP="005B4D25" w:rsidRDefault="00481AFA" w14:paraId="463AC9BB" w14:textId="7BB34983">
      <w:pPr>
        <w:ind w:left="709"/>
      </w:pPr>
    </w:p>
    <w:p w:rsidR="00C6694F" w:rsidP="00CF1B8A" w:rsidRDefault="006D3792" w14:paraId="2AC670AB" w14:textId="2666845F">
      <w:pPr>
        <w:pStyle w:val="ListParagraph"/>
        <w:ind w:left="709"/>
        <w:jc w:val="center"/>
      </w:pPr>
      <w:r w:rsidRPr="0011596A">
        <w:rPr>
          <w:b/>
          <w:bCs/>
        </w:rPr>
        <w:t>Gambar 3.</w:t>
      </w:r>
      <w:r w:rsidR="0028278E">
        <w:rPr>
          <w:b/>
          <w:bCs/>
        </w:rPr>
        <w:t>7</w:t>
      </w:r>
      <w:r>
        <w:rPr>
          <w:b/>
          <w:bCs/>
        </w:rPr>
        <w:t xml:space="preserve">.16 </w:t>
      </w:r>
      <w:r w:rsidR="00C6694F">
        <w:t>Kondisi tombol reset ditekan</w:t>
      </w:r>
    </w:p>
    <w:p w:rsidR="00A452D0" w:rsidP="005B4D25" w:rsidRDefault="00481AFA" w14:paraId="6EFC0BAE" w14:textId="24A3E0F5">
      <w:pPr>
        <w:pStyle w:val="ListParagraph"/>
        <w:ind w:left="709"/>
      </w:pPr>
      <w:r>
        <w:t xml:space="preserve">Namun, jika tombol reset ditekan, maka dapat dilihat bahwa lampu akan mati </w:t>
      </w:r>
      <w:r w:rsidR="00D508D0">
        <w:t>dan</w:t>
      </w:r>
      <w:r>
        <w:t xml:space="preserve"> nilai CV sama dengan PV. Jika setelah itu kontak NO </w:t>
      </w:r>
      <w:r w:rsidR="00D508D0">
        <w:t>‘</w:t>
      </w:r>
      <w:r>
        <w:t>depress</w:t>
      </w:r>
      <w:r w:rsidR="00D508D0">
        <w:t>’</w:t>
      </w:r>
      <w:r>
        <w:t xml:space="preserve"> sebanyak 5 kali, maka nilai CV akan terus bekurang </w:t>
      </w:r>
      <w:r w:rsidR="00C6694F">
        <w:t>hingga mencapai</w:t>
      </w:r>
      <w:r>
        <w:t xml:space="preserve"> </w:t>
      </w:r>
      <w:r w:rsidR="00D508D0">
        <w:t>angka</w:t>
      </w:r>
      <w:r>
        <w:t xml:space="preserve"> 0 dan lampu akan </w:t>
      </w:r>
      <w:r w:rsidR="00C6694F">
        <w:t xml:space="preserve">kembali </w:t>
      </w:r>
      <w:r>
        <w:t>menyala.</w:t>
      </w:r>
      <w:r w:rsidR="00C6694F">
        <w:t xml:space="preserve"> Dengan itu, dapat disimpulkan</w:t>
      </w:r>
      <w:r w:rsidR="00D508D0">
        <w:t>,</w:t>
      </w:r>
      <w:r w:rsidR="00C6694F">
        <w:t xml:space="preserve"> yang membedakan </w:t>
      </w:r>
      <w:r w:rsidRPr="00C6694F" w:rsidR="00C6694F">
        <w:rPr>
          <w:i/>
          <w:iCs/>
        </w:rPr>
        <w:t>counter up</w:t>
      </w:r>
      <w:r w:rsidR="00C6694F">
        <w:t xml:space="preserve"> </w:t>
      </w:r>
      <w:r w:rsidR="00D508D0">
        <w:t>dengan</w:t>
      </w:r>
      <w:r w:rsidR="00C6694F">
        <w:t xml:space="preserve"> </w:t>
      </w:r>
      <w:r w:rsidRPr="00C6694F" w:rsidR="00C6694F">
        <w:rPr>
          <w:i/>
          <w:iCs/>
        </w:rPr>
        <w:t>counter down</w:t>
      </w:r>
      <w:r w:rsidR="00C6694F">
        <w:t xml:space="preserve"> adalah bertambah/ berkurangnya nilai CV setelah kontak NO </w:t>
      </w:r>
      <w:r w:rsidR="00D508D0">
        <w:t>‘</w:t>
      </w:r>
      <w:r w:rsidR="00C6694F">
        <w:t>depress</w:t>
      </w:r>
      <w:r w:rsidR="00D508D0">
        <w:t>’</w:t>
      </w:r>
      <w:r w:rsidR="00C6694F">
        <w:t>.</w:t>
      </w:r>
    </w:p>
    <w:p w:rsidR="00A452D0" w:rsidP="005B4D25" w:rsidRDefault="00A452D0" w14:paraId="55BB83BB" w14:textId="77777777">
      <w:r>
        <w:br w:type="page"/>
      </w:r>
    </w:p>
    <w:p w:rsidRPr="00D73E25" w:rsidR="00481AFA" w:rsidP="005B4D25" w:rsidRDefault="00A452D0" w14:paraId="3F40265F" w14:textId="499002DC">
      <w:pPr>
        <w:pStyle w:val="Heading1"/>
      </w:pPr>
      <w:bookmarkStart w:name="_Toc134174854" w:id="59"/>
      <w:bookmarkStart w:name="_Toc134553677" w:id="60"/>
      <w:r w:rsidRPr="00D73E25">
        <w:t xml:space="preserve">BAB IV </w:t>
      </w:r>
      <w:r w:rsidRPr="00D73E25" w:rsidR="003D6F03">
        <w:t>PERCOBAAN FACTORY AUTOMATIC TRAINER</w:t>
      </w:r>
      <w:bookmarkEnd w:id="59"/>
      <w:bookmarkEnd w:id="60"/>
    </w:p>
    <w:p w:rsidRPr="008F669F" w:rsidR="00D73E25" w:rsidP="005B4D25" w:rsidRDefault="008F669F" w14:paraId="4FDC211F" w14:textId="70F88BEE">
      <w:pPr>
        <w:pStyle w:val="Heading2"/>
      </w:pPr>
      <w:bookmarkStart w:name="_Toc134174855" w:id="61"/>
      <w:bookmarkStart w:name="_Toc134553678" w:id="62"/>
      <w:r>
        <w:t xml:space="preserve">4.1 </w:t>
      </w:r>
      <w:r w:rsidRPr="008F669F" w:rsidR="009E156E">
        <w:t>Pengenalan Factory Automatic Trainer</w:t>
      </w:r>
      <w:bookmarkEnd w:id="61"/>
      <w:bookmarkEnd w:id="62"/>
    </w:p>
    <w:p w:rsidR="009E156E" w:rsidP="00CF1B8A" w:rsidRDefault="00A26834" w14:paraId="0C25345D" w14:textId="07AA8662">
      <w:pPr>
        <w:pStyle w:val="ListParagraph"/>
        <w:numPr>
          <w:ilvl w:val="1"/>
          <w:numId w:val="10"/>
        </w:numPr>
        <w:ind w:left="426"/>
      </w:pPr>
      <w:r>
        <w:t>Outline</w:t>
      </w:r>
    </w:p>
    <w:p w:rsidRPr="00FA21A1" w:rsidR="00C96CCA" w:rsidP="00CF1B8A" w:rsidRDefault="00C96CCA" w14:paraId="69D1828D" w14:textId="672C8062">
      <w:pPr>
        <w:pStyle w:val="ListParagraph"/>
        <w:ind w:left="426"/>
      </w:pPr>
      <w:r w:rsidRPr="00FA21A1">
        <w:t>Factory automatic trainer (FAT) merupakan alat yang digunakan sebagai media pembelajaran proses otomasi industri, alat tersebut merupakan serangkaian tahapan untuk menyeleksi benda dan memindahkan benda, serta sebagai proses produkasi sebuah benda menggunakan drilling machine. FAT dilengkapi 4 sub modul yang diintegrasikan sehingga saling berhubungan untuk diaplikasikan secara otomasi seperti pada Gambar 4.1. Modul tersebut adalah Line movement</w:t>
      </w:r>
    </w:p>
    <w:p w:rsidR="00C96CCA" w:rsidP="00CF1B8A" w:rsidRDefault="00C96CCA" w14:paraId="05E113DC" w14:textId="1199DF03">
      <w:pPr>
        <w:pStyle w:val="ListParagraph"/>
        <w:ind w:left="426"/>
      </w:pPr>
      <w:r w:rsidRPr="00FA21A1">
        <w:t>Module, Separation Module, Stopper Module, dan Pick and place Modul. Factory Automatic Trainer dilengkapi dengan Programmable Logic Controller (PLC) LG tipe GM4 yang dihubungkan melalui port-port pada control panel yang terdapat pada base control unit.</w:t>
      </w:r>
    </w:p>
    <w:p w:rsidR="00C52BA9" w:rsidP="00CF1B8A" w:rsidRDefault="00C52BA9" w14:paraId="7DFAFA14" w14:textId="0C42306C">
      <w:pPr>
        <w:pStyle w:val="ListParagraph"/>
        <w:ind w:left="426"/>
        <w:jc w:val="center"/>
      </w:pPr>
      <w:r>
        <w:rPr>
          <w:noProof/>
        </w:rPr>
        <w:drawing>
          <wp:inline distT="0" distB="0" distL="0" distR="0" wp14:anchorId="62486870" wp14:editId="0EDB7C4A">
            <wp:extent cx="2349144" cy="20662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49144" cy="2066236"/>
                    </a:xfrm>
                    <a:prstGeom prst="rect">
                      <a:avLst/>
                    </a:prstGeom>
                  </pic:spPr>
                </pic:pic>
              </a:graphicData>
            </a:graphic>
          </wp:inline>
        </w:drawing>
      </w:r>
    </w:p>
    <w:p w:rsidR="00C52BA9" w:rsidP="00CF1B8A" w:rsidRDefault="00C52BA9" w14:paraId="4D7A319F" w14:textId="195CBD66">
      <w:pPr>
        <w:pStyle w:val="ListParagraph"/>
        <w:ind w:left="426"/>
        <w:jc w:val="center"/>
      </w:pPr>
      <w:r w:rsidRPr="00C52BA9">
        <w:rPr>
          <w:b/>
          <w:bCs/>
        </w:rPr>
        <w:t xml:space="preserve">Gambar </w:t>
      </w:r>
      <w:r>
        <w:rPr>
          <w:b/>
          <w:bCs/>
        </w:rPr>
        <w:t>4</w:t>
      </w:r>
      <w:r w:rsidRPr="00C52BA9">
        <w:rPr>
          <w:b/>
          <w:bCs/>
        </w:rPr>
        <w:t>.1</w:t>
      </w:r>
      <w:r w:rsidRPr="00C52BA9">
        <w:t xml:space="preserve"> Factory automatic trainer</w:t>
      </w:r>
    </w:p>
    <w:p w:rsidR="00651115" w:rsidP="00CF1B8A" w:rsidRDefault="00651115" w14:paraId="43E3C0E6" w14:textId="01433DD0">
      <w:pPr>
        <w:pStyle w:val="ListParagraph"/>
        <w:ind w:left="567"/>
      </w:pPr>
      <w:r w:rsidRPr="00651115">
        <w:t>Pada dasarnya FAT merupakan alat yang digunanakan untuk</w:t>
      </w:r>
      <w:r>
        <w:t xml:space="preserve"> </w:t>
      </w:r>
      <w:r w:rsidRPr="00651115">
        <w:t>merepresentasikan proses di industri mengenai proses mengolah dan</w:t>
      </w:r>
      <w:r>
        <w:t xml:space="preserve"> </w:t>
      </w:r>
      <w:r w:rsidRPr="00651115">
        <w:t>memproduksi benda kerja menjadi produk sesuai yang diharapkan, serta</w:t>
      </w:r>
      <w:r>
        <w:t xml:space="preserve"> </w:t>
      </w:r>
      <w:r w:rsidRPr="00651115">
        <w:t>melalui proses pengiriman benda. Proses produksi tersebut digunakan</w:t>
      </w:r>
      <w:r>
        <w:t xml:space="preserve"> </w:t>
      </w:r>
      <w:r w:rsidRPr="00651115">
        <w:t>bahan baku benda kerja yang dikirimkan melalui megazine (tempat</w:t>
      </w:r>
      <w:r>
        <w:t xml:space="preserve"> </w:t>
      </w:r>
      <w:r w:rsidRPr="00651115">
        <w:t>penampungan bahan baku benda kerja) dan berkahir pada proses</w:t>
      </w:r>
      <w:r>
        <w:t xml:space="preserve"> </w:t>
      </w:r>
      <w:r w:rsidRPr="00651115">
        <w:t>pengepakan. Benda kerja tersebut merupakan benda padat yang</w:t>
      </w:r>
      <w:r w:rsidR="00AC0D35">
        <w:t xml:space="preserve"> </w:t>
      </w:r>
      <w:r w:rsidRPr="00651115">
        <w:t>dikirimkan menggunakan alat konveyor, rotary cylinder dan finger</w:t>
      </w:r>
      <w:r w:rsidR="00AC0D35">
        <w:t xml:space="preserve"> </w:t>
      </w:r>
      <w:r w:rsidRPr="00AC0D35">
        <w:t xml:space="preserve">cylinder. Jenis benda kerja FAT adalah seperti pada Gambar </w:t>
      </w:r>
      <w:r w:rsidR="00AB10F3">
        <w:t>4</w:t>
      </w:r>
      <w:r w:rsidRPr="00AC0D35">
        <w:t>.2.</w:t>
      </w:r>
    </w:p>
    <w:p w:rsidR="003905C7" w:rsidP="00CF1B8A" w:rsidRDefault="003905C7" w14:paraId="01C92B92" w14:textId="1862550E">
      <w:pPr>
        <w:pStyle w:val="ListParagraph"/>
        <w:jc w:val="center"/>
      </w:pPr>
      <w:r>
        <w:rPr>
          <w:noProof/>
        </w:rPr>
        <w:drawing>
          <wp:inline distT="0" distB="0" distL="0" distR="0" wp14:anchorId="0F65B582" wp14:editId="4BF0F147">
            <wp:extent cx="3711812" cy="1014202"/>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1812" cy="1014202"/>
                    </a:xfrm>
                    <a:prstGeom prst="rect">
                      <a:avLst/>
                    </a:prstGeom>
                  </pic:spPr>
                </pic:pic>
              </a:graphicData>
            </a:graphic>
          </wp:inline>
        </w:drawing>
      </w:r>
    </w:p>
    <w:p w:rsidRPr="00CF1B8A" w:rsidR="003905C7" w:rsidP="00CF1B8A" w:rsidRDefault="003905C7" w14:paraId="379C5BD2" w14:textId="3D919D08">
      <w:pPr>
        <w:pStyle w:val="ListParagraph"/>
        <w:jc w:val="center"/>
      </w:pPr>
      <w:r w:rsidRPr="00CF1B8A">
        <w:t xml:space="preserve">Gambar </w:t>
      </w:r>
      <w:r w:rsidRPr="00CF1B8A" w:rsidR="00AB10F3">
        <w:t>4</w:t>
      </w:r>
      <w:r w:rsidRPr="00CF1B8A">
        <w:t>.2 Benda kerja FAT</w:t>
      </w:r>
    </w:p>
    <w:p w:rsidR="00AB10F3" w:rsidP="005B4D25" w:rsidRDefault="00AB10F3" w14:paraId="5B0B0280" w14:textId="77777777">
      <w:pPr>
        <w:pStyle w:val="ListParagraph"/>
      </w:pPr>
    </w:p>
    <w:p w:rsidR="003905C7" w:rsidP="005B4D25" w:rsidRDefault="003905C7" w14:paraId="35F52FB8" w14:textId="24421E68">
      <w:pPr>
        <w:pStyle w:val="ListParagraph"/>
      </w:pPr>
      <w:r w:rsidRPr="003905C7">
        <w:t xml:space="preserve">Berikut merupakan Tabel </w:t>
      </w:r>
      <w:r w:rsidR="00AB10F3">
        <w:t>4</w:t>
      </w:r>
      <w:r w:rsidRPr="003905C7">
        <w:t>.1 penjelasan dari benda kerja FAT.</w:t>
      </w:r>
    </w:p>
    <w:p w:rsidR="00413219" w:rsidP="005B4D25" w:rsidRDefault="00413219" w14:paraId="65075234" w14:textId="56B09A1E">
      <w:pPr>
        <w:pStyle w:val="ListParagraph"/>
      </w:pPr>
      <w:r w:rsidRPr="00413219">
        <w:t xml:space="preserve">Tabel </w:t>
      </w:r>
      <w:r w:rsidR="00AB10F3">
        <w:t>4</w:t>
      </w:r>
      <w:r w:rsidRPr="00413219">
        <w:t>.1 Klasifikasi benda kerja FAT</w:t>
      </w:r>
    </w:p>
    <w:tbl>
      <w:tblPr>
        <w:tblStyle w:val="TableGrid"/>
        <w:tblW w:w="0" w:type="auto"/>
        <w:tblInd w:w="1440" w:type="dxa"/>
        <w:tblLook w:val="04A0" w:firstRow="1" w:lastRow="0" w:firstColumn="1" w:lastColumn="0" w:noHBand="0" w:noVBand="1"/>
      </w:tblPr>
      <w:tblGrid>
        <w:gridCol w:w="510"/>
        <w:gridCol w:w="2581"/>
        <w:gridCol w:w="1423"/>
        <w:gridCol w:w="1678"/>
      </w:tblGrid>
      <w:tr w:rsidR="004A0D7E" w:rsidTr="00CC599F" w14:paraId="6DC9BBCC" w14:textId="77777777">
        <w:tc>
          <w:tcPr>
            <w:tcW w:w="510" w:type="dxa"/>
            <w:vAlign w:val="center"/>
          </w:tcPr>
          <w:p w:rsidR="004A0D7E" w:rsidP="00CC599F" w:rsidRDefault="004A0D7E" w14:paraId="669AF7C6" w14:textId="1AB87295">
            <w:pPr>
              <w:jc w:val="center"/>
            </w:pPr>
            <w:r>
              <w:t>No</w:t>
            </w:r>
          </w:p>
        </w:tc>
        <w:tc>
          <w:tcPr>
            <w:tcW w:w="2581" w:type="dxa"/>
            <w:vAlign w:val="center"/>
          </w:tcPr>
          <w:p w:rsidR="004A0D7E" w:rsidP="00CC599F" w:rsidRDefault="004A0D7E" w14:paraId="0F0D6171" w14:textId="57170884">
            <w:pPr>
              <w:jc w:val="center"/>
            </w:pPr>
            <w:r>
              <w:t>Warna</w:t>
            </w:r>
          </w:p>
        </w:tc>
        <w:tc>
          <w:tcPr>
            <w:tcW w:w="1423" w:type="dxa"/>
            <w:vAlign w:val="center"/>
          </w:tcPr>
          <w:p w:rsidR="004A0D7E" w:rsidP="00CC599F" w:rsidRDefault="004A0D7E" w14:paraId="12B4C167" w14:textId="4EF19DED">
            <w:pPr>
              <w:jc w:val="center"/>
            </w:pPr>
            <w:r>
              <w:t>Keterangan Warna</w:t>
            </w:r>
          </w:p>
        </w:tc>
        <w:tc>
          <w:tcPr>
            <w:tcW w:w="1678" w:type="dxa"/>
            <w:vAlign w:val="center"/>
          </w:tcPr>
          <w:p w:rsidR="004A0D7E" w:rsidP="00CC599F" w:rsidRDefault="004A0D7E" w14:paraId="0F5FEB12" w14:textId="6A2C4C4D">
            <w:pPr>
              <w:jc w:val="center"/>
            </w:pPr>
            <w:r>
              <w:t>Jenis Material</w:t>
            </w:r>
          </w:p>
        </w:tc>
      </w:tr>
      <w:tr w:rsidR="004A0D7E" w:rsidTr="008A327F" w14:paraId="42FEDE4F" w14:textId="77777777">
        <w:tc>
          <w:tcPr>
            <w:tcW w:w="510" w:type="dxa"/>
          </w:tcPr>
          <w:p w:rsidR="004A0D7E" w:rsidP="00277823" w:rsidRDefault="004A0D7E" w14:paraId="6F366C08" w14:textId="0E59538B">
            <w:r>
              <w:t>1</w:t>
            </w:r>
          </w:p>
        </w:tc>
        <w:tc>
          <w:tcPr>
            <w:tcW w:w="2581" w:type="dxa"/>
          </w:tcPr>
          <w:p w:rsidR="004A0D7E" w:rsidP="00277823" w:rsidRDefault="004A0D7E" w14:paraId="19AD8BB0" w14:textId="4D24E8E4">
            <w:r>
              <w:t>Benda Kerja Biru</w:t>
            </w:r>
          </w:p>
        </w:tc>
        <w:tc>
          <w:tcPr>
            <w:tcW w:w="1423" w:type="dxa"/>
          </w:tcPr>
          <w:p w:rsidR="004A0D7E" w:rsidP="005B4D25" w:rsidRDefault="004A0D7E" w14:paraId="68CC7906" w14:textId="2DD1964C">
            <w:r>
              <w:t>Cerah</w:t>
            </w:r>
          </w:p>
        </w:tc>
        <w:tc>
          <w:tcPr>
            <w:tcW w:w="1678" w:type="dxa"/>
          </w:tcPr>
          <w:p w:rsidR="004A0D7E" w:rsidP="005B4D25" w:rsidRDefault="004A0D7E" w14:paraId="31D49257" w14:textId="520EA018">
            <w:r>
              <w:t>Plastik</w:t>
            </w:r>
          </w:p>
        </w:tc>
      </w:tr>
      <w:tr w:rsidR="004A0D7E" w:rsidTr="008A327F" w14:paraId="4E88B471" w14:textId="77777777">
        <w:tc>
          <w:tcPr>
            <w:tcW w:w="510" w:type="dxa"/>
          </w:tcPr>
          <w:p w:rsidR="004A0D7E" w:rsidP="00277823" w:rsidRDefault="004A0D7E" w14:paraId="46A35A36" w14:textId="13E6B0D9">
            <w:r>
              <w:t>2</w:t>
            </w:r>
          </w:p>
        </w:tc>
        <w:tc>
          <w:tcPr>
            <w:tcW w:w="2581" w:type="dxa"/>
          </w:tcPr>
          <w:p w:rsidR="004A0D7E" w:rsidP="00277823" w:rsidRDefault="004A0D7E" w14:paraId="4167A5DE" w14:textId="50AA8BCB">
            <w:r>
              <w:t>Benda Kerja Hitam</w:t>
            </w:r>
          </w:p>
        </w:tc>
        <w:tc>
          <w:tcPr>
            <w:tcW w:w="1423" w:type="dxa"/>
          </w:tcPr>
          <w:p w:rsidR="004A0D7E" w:rsidP="005B4D25" w:rsidRDefault="004A0D7E" w14:paraId="692920A9" w14:textId="2AFCBCBF">
            <w:r>
              <w:t>Gelap</w:t>
            </w:r>
          </w:p>
        </w:tc>
        <w:tc>
          <w:tcPr>
            <w:tcW w:w="1678" w:type="dxa"/>
          </w:tcPr>
          <w:p w:rsidR="004A0D7E" w:rsidP="005B4D25" w:rsidRDefault="004A0D7E" w14:paraId="4053163B" w14:textId="1853C2CB">
            <w:r>
              <w:t>Plastik</w:t>
            </w:r>
          </w:p>
        </w:tc>
      </w:tr>
      <w:tr w:rsidR="004A0D7E" w:rsidTr="008A327F" w14:paraId="3A4E7D23" w14:textId="77777777">
        <w:tc>
          <w:tcPr>
            <w:tcW w:w="510" w:type="dxa"/>
          </w:tcPr>
          <w:p w:rsidR="004A0D7E" w:rsidP="00277823" w:rsidRDefault="004A0D7E" w14:paraId="6D7F392D" w14:textId="141B34E6">
            <w:r>
              <w:t>3</w:t>
            </w:r>
          </w:p>
        </w:tc>
        <w:tc>
          <w:tcPr>
            <w:tcW w:w="2581" w:type="dxa"/>
          </w:tcPr>
          <w:p w:rsidR="004A0D7E" w:rsidP="005B4D25" w:rsidRDefault="004A0D7E" w14:paraId="4A0AF61C" w14:textId="49DD3CDC">
            <w:r>
              <w:t>Benda Kerja Abu-Abu</w:t>
            </w:r>
          </w:p>
        </w:tc>
        <w:tc>
          <w:tcPr>
            <w:tcW w:w="1423" w:type="dxa"/>
          </w:tcPr>
          <w:p w:rsidR="004A0D7E" w:rsidP="005B4D25" w:rsidRDefault="004A0D7E" w14:paraId="2FFEE52F" w14:textId="4AA44E99">
            <w:r>
              <w:t>Cerah</w:t>
            </w:r>
          </w:p>
        </w:tc>
        <w:tc>
          <w:tcPr>
            <w:tcW w:w="1678" w:type="dxa"/>
          </w:tcPr>
          <w:p w:rsidR="004A0D7E" w:rsidP="005B4D25" w:rsidRDefault="004A0D7E" w14:paraId="21905D0D" w14:textId="44871C66">
            <w:r>
              <w:t>Logam</w:t>
            </w:r>
          </w:p>
        </w:tc>
      </w:tr>
    </w:tbl>
    <w:p w:rsidR="00F606BB" w:rsidP="005B4D25" w:rsidRDefault="00F606BB" w14:paraId="199AFBAC" w14:textId="77777777">
      <w:pPr>
        <w:pStyle w:val="ListParagraph"/>
      </w:pPr>
    </w:p>
    <w:p w:rsidRPr="00E1400F" w:rsidR="00E1400F" w:rsidP="005B4D25" w:rsidRDefault="00E1400F" w14:paraId="3272DE30" w14:textId="6338EAF7">
      <w:pPr>
        <w:pStyle w:val="ListParagraph"/>
      </w:pPr>
      <w:r w:rsidRPr="00E1400F">
        <w:t>Klasifikasi benda kerja tersebut dideteksi menggunakan sensor</w:t>
      </w:r>
    </w:p>
    <w:p w:rsidRPr="00D42EFB" w:rsidR="00E1400F" w:rsidP="005B4D25" w:rsidRDefault="00E1400F" w14:paraId="663FF4FF" w14:textId="7BC2A104">
      <w:pPr>
        <w:pStyle w:val="ListParagraph"/>
        <w:rPr>
          <w:lang w:val="pt-BR"/>
        </w:rPr>
      </w:pPr>
      <w:r w:rsidRPr="00D42EFB">
        <w:rPr>
          <w:lang w:val="pt-BR"/>
        </w:rPr>
        <w:t>pada FAT sebagaimana dibawah ini:</w:t>
      </w:r>
    </w:p>
    <w:p w:rsidRPr="00D42EFB" w:rsidR="00E1400F" w:rsidP="005B4D25" w:rsidRDefault="00E1400F" w14:paraId="435FC397" w14:textId="3FE1C1DE">
      <w:pPr>
        <w:pStyle w:val="ListParagraph"/>
        <w:rPr>
          <w:lang w:val="pt-BR"/>
        </w:rPr>
      </w:pPr>
      <w:r w:rsidRPr="00D42EFB">
        <w:rPr>
          <w:lang w:val="pt-BR"/>
        </w:rPr>
        <w:t>Tabel 4.2 Deteksi sensor pada benda kerja</w:t>
      </w:r>
    </w:p>
    <w:tbl>
      <w:tblPr>
        <w:tblStyle w:val="TableGrid"/>
        <w:tblW w:w="0" w:type="auto"/>
        <w:tblInd w:w="1440" w:type="dxa"/>
        <w:tblLayout w:type="fixed"/>
        <w:tblLook w:val="04A0" w:firstRow="1" w:lastRow="0" w:firstColumn="1" w:lastColumn="0" w:noHBand="0" w:noVBand="1"/>
      </w:tblPr>
      <w:tblGrid>
        <w:gridCol w:w="2099"/>
        <w:gridCol w:w="1843"/>
        <w:gridCol w:w="1559"/>
        <w:gridCol w:w="1701"/>
      </w:tblGrid>
      <w:tr w:rsidR="003C0994" w:rsidTr="00C22F18" w14:paraId="0B69FF4F" w14:textId="77777777">
        <w:tc>
          <w:tcPr>
            <w:tcW w:w="2099" w:type="dxa"/>
            <w:vMerge w:val="restart"/>
            <w:vAlign w:val="center"/>
          </w:tcPr>
          <w:p w:rsidR="003C0994" w:rsidP="00277823" w:rsidRDefault="0054251E" w14:paraId="30C26044" w14:textId="4359E120">
            <w:pPr>
              <w:jc w:val="center"/>
            </w:pPr>
            <w:r>
              <w:t>Keterangan</w:t>
            </w:r>
          </w:p>
        </w:tc>
        <w:tc>
          <w:tcPr>
            <w:tcW w:w="5103" w:type="dxa"/>
            <w:gridSpan w:val="3"/>
          </w:tcPr>
          <w:p w:rsidR="003C0994" w:rsidP="00277823" w:rsidRDefault="003C0994" w14:paraId="7277EB83" w14:textId="4D43D99D">
            <w:pPr>
              <w:jc w:val="center"/>
            </w:pPr>
            <w:r>
              <w:t>Sensor</w:t>
            </w:r>
          </w:p>
        </w:tc>
      </w:tr>
      <w:tr w:rsidR="003C0994" w:rsidTr="00C22F18" w14:paraId="6A2237BE" w14:textId="77777777">
        <w:tc>
          <w:tcPr>
            <w:tcW w:w="2099" w:type="dxa"/>
            <w:vMerge/>
          </w:tcPr>
          <w:p w:rsidR="003C0994" w:rsidP="005B4D25" w:rsidRDefault="003C0994" w14:paraId="256B15D4" w14:textId="77777777">
            <w:pPr>
              <w:pStyle w:val="ListParagraph"/>
            </w:pPr>
          </w:p>
        </w:tc>
        <w:tc>
          <w:tcPr>
            <w:tcW w:w="1843" w:type="dxa"/>
          </w:tcPr>
          <w:p w:rsidR="003C0994" w:rsidP="005B4D25" w:rsidRDefault="003C0994" w14:paraId="183137FD" w14:textId="570BF540">
            <w:r>
              <w:t>Capacitive Sensor</w:t>
            </w:r>
          </w:p>
        </w:tc>
        <w:tc>
          <w:tcPr>
            <w:tcW w:w="1559" w:type="dxa"/>
          </w:tcPr>
          <w:p w:rsidR="003C0994" w:rsidP="005B4D25" w:rsidRDefault="00F606BB" w14:paraId="333DB3D0" w14:textId="5F7CDB1E">
            <w:r>
              <w:t>P</w:t>
            </w:r>
            <w:r w:rsidR="003C0994">
              <w:t>hotoelectric</w:t>
            </w:r>
          </w:p>
        </w:tc>
        <w:tc>
          <w:tcPr>
            <w:tcW w:w="1701" w:type="dxa"/>
          </w:tcPr>
          <w:p w:rsidR="003C0994" w:rsidP="005B4D25" w:rsidRDefault="003C0994" w14:paraId="6127F04D" w14:textId="6F15D3AA">
            <w:r>
              <w:t>Inductive Proximity</w:t>
            </w:r>
          </w:p>
        </w:tc>
      </w:tr>
      <w:tr w:rsidR="003C0994" w:rsidTr="00C22F18" w14:paraId="155D7133" w14:textId="77777777">
        <w:tc>
          <w:tcPr>
            <w:tcW w:w="2099" w:type="dxa"/>
          </w:tcPr>
          <w:p w:rsidR="003C0994" w:rsidP="005B4D25" w:rsidRDefault="0054251E" w14:paraId="7C7420BC" w14:textId="2B08371C">
            <w:r>
              <w:t>Benda Kerja Abu-Abu</w:t>
            </w:r>
          </w:p>
        </w:tc>
        <w:tc>
          <w:tcPr>
            <w:tcW w:w="1843" w:type="dxa"/>
          </w:tcPr>
          <w:p w:rsidR="003C0994" w:rsidP="005B4D25" w:rsidRDefault="0054251E" w14:paraId="0E18BE7E" w14:textId="6A1E59C5">
            <w:r>
              <w:t>√</w:t>
            </w:r>
          </w:p>
        </w:tc>
        <w:tc>
          <w:tcPr>
            <w:tcW w:w="1559" w:type="dxa"/>
          </w:tcPr>
          <w:p w:rsidR="003C0994" w:rsidP="005B4D25" w:rsidRDefault="0054251E" w14:paraId="6650945B" w14:textId="6332C867">
            <w:r>
              <w:t>√</w:t>
            </w:r>
          </w:p>
        </w:tc>
        <w:tc>
          <w:tcPr>
            <w:tcW w:w="1701" w:type="dxa"/>
          </w:tcPr>
          <w:p w:rsidR="003C0994" w:rsidP="005B4D25" w:rsidRDefault="0054251E" w14:paraId="3C5843D2" w14:textId="2E3EFC0C">
            <w:r>
              <w:t>√</w:t>
            </w:r>
          </w:p>
        </w:tc>
      </w:tr>
      <w:tr w:rsidR="003C0994" w:rsidTr="00C22F18" w14:paraId="786AA72F" w14:textId="77777777">
        <w:tc>
          <w:tcPr>
            <w:tcW w:w="2099" w:type="dxa"/>
          </w:tcPr>
          <w:p w:rsidR="003C0994" w:rsidP="005B4D25" w:rsidRDefault="0054251E" w14:paraId="3CCC6800" w14:textId="6C43C8D7">
            <w:r>
              <w:t>Benda Kerja Biru</w:t>
            </w:r>
          </w:p>
        </w:tc>
        <w:tc>
          <w:tcPr>
            <w:tcW w:w="1843" w:type="dxa"/>
          </w:tcPr>
          <w:p w:rsidR="003C0994" w:rsidP="005B4D25" w:rsidRDefault="0054251E" w14:paraId="08BEA3DE" w14:textId="41583007">
            <w:r>
              <w:t>√</w:t>
            </w:r>
          </w:p>
        </w:tc>
        <w:tc>
          <w:tcPr>
            <w:tcW w:w="1559" w:type="dxa"/>
          </w:tcPr>
          <w:p w:rsidR="003C0994" w:rsidP="005B4D25" w:rsidRDefault="0054251E" w14:paraId="14A1234A" w14:textId="6F3743F2">
            <w:r>
              <w:t>√</w:t>
            </w:r>
          </w:p>
        </w:tc>
        <w:tc>
          <w:tcPr>
            <w:tcW w:w="1701" w:type="dxa"/>
          </w:tcPr>
          <w:p w:rsidR="003C0994" w:rsidP="005B4D25" w:rsidRDefault="003C0994" w14:paraId="04D384BC" w14:textId="77777777"/>
        </w:tc>
      </w:tr>
      <w:tr w:rsidR="003C0994" w:rsidTr="00C22F18" w14:paraId="5825FB8E" w14:textId="77777777">
        <w:tc>
          <w:tcPr>
            <w:tcW w:w="2099" w:type="dxa"/>
          </w:tcPr>
          <w:p w:rsidR="003C0994" w:rsidP="005B4D25" w:rsidRDefault="0054251E" w14:paraId="2E9CBB86" w14:textId="1E187A7E">
            <w:r>
              <w:t>Benda Kerja Hitam</w:t>
            </w:r>
          </w:p>
        </w:tc>
        <w:tc>
          <w:tcPr>
            <w:tcW w:w="1843" w:type="dxa"/>
          </w:tcPr>
          <w:p w:rsidR="003C0994" w:rsidP="005B4D25" w:rsidRDefault="0054251E" w14:paraId="4DD2CA7D" w14:textId="36369F17">
            <w:r>
              <w:t>√</w:t>
            </w:r>
          </w:p>
        </w:tc>
        <w:tc>
          <w:tcPr>
            <w:tcW w:w="1559" w:type="dxa"/>
          </w:tcPr>
          <w:p w:rsidR="003C0994" w:rsidP="005B4D25" w:rsidRDefault="003C0994" w14:paraId="2AAEE9D7" w14:textId="77777777"/>
        </w:tc>
        <w:tc>
          <w:tcPr>
            <w:tcW w:w="1701" w:type="dxa"/>
          </w:tcPr>
          <w:p w:rsidR="003C0994" w:rsidP="005B4D25" w:rsidRDefault="003C0994" w14:paraId="134D9B13" w14:textId="77777777"/>
        </w:tc>
      </w:tr>
    </w:tbl>
    <w:p w:rsidR="00157D71" w:rsidP="00CF1B8A" w:rsidRDefault="00157D71" w14:paraId="296DD734" w14:textId="07CE7392">
      <w:pPr>
        <w:pStyle w:val="ListParagraph"/>
        <w:numPr>
          <w:ilvl w:val="1"/>
          <w:numId w:val="10"/>
        </w:numPr>
        <w:ind w:left="426"/>
      </w:pPr>
      <w:r w:rsidRPr="00157D71">
        <w:t xml:space="preserve">Separation and Conveyor </w:t>
      </w:r>
      <w:r>
        <w:t>T</w:t>
      </w:r>
      <w:r w:rsidRPr="00157D71">
        <w:t>ransfer Module</w:t>
      </w:r>
    </w:p>
    <w:p w:rsidRPr="0081304D" w:rsidR="0081304D" w:rsidP="00CF1B8A" w:rsidRDefault="0081304D" w14:paraId="28088B20" w14:textId="0A02D8A7">
      <w:pPr>
        <w:pStyle w:val="ListParagraph"/>
        <w:ind w:left="426"/>
      </w:pPr>
      <w:r w:rsidRPr="0081304D">
        <w:t>Pada modul ini terdapat 3 pengerjaan, yakni insert benda, memisahkan benda yang tidak sesuai keinginan (saparation) dan</w:t>
      </w:r>
      <w:r>
        <w:t xml:space="preserve"> </w:t>
      </w:r>
      <w:r w:rsidRPr="0081304D">
        <w:t>mengirim benda dengan conveyor (conveyor transfer). Benda yang ditransfer perlu diklasifikasikan terlebih dahulu, apabila benda sesuai</w:t>
      </w:r>
      <w:r>
        <w:t xml:space="preserve"> </w:t>
      </w:r>
      <w:r w:rsidRPr="0081304D">
        <w:t>dengan spesifikasi maka benda diteruskan menuju pick and place process,</w:t>
      </w:r>
      <w:r>
        <w:t xml:space="preserve"> </w:t>
      </w:r>
      <w:r w:rsidRPr="0081304D">
        <w:t>jika tidak sesuai maka benda dipisahkan menggunakan penumatic.</w:t>
      </w:r>
      <w:r>
        <w:t xml:space="preserve"> </w:t>
      </w:r>
      <w:r w:rsidRPr="0081304D">
        <w:t>Separation and conveyor transfer terdiri atas beberapa komponen seperti</w:t>
      </w:r>
      <w:r>
        <w:t xml:space="preserve"> </w:t>
      </w:r>
      <w:r w:rsidRPr="0081304D">
        <w:t xml:space="preserve">pada Gambar </w:t>
      </w:r>
      <w:r w:rsidR="007917AD">
        <w:t>4</w:t>
      </w:r>
      <w:r w:rsidRPr="0081304D">
        <w:t>.3. Komponen tersebut adalah:</w:t>
      </w:r>
    </w:p>
    <w:p w:rsidRPr="0081304D" w:rsidR="0081304D" w:rsidP="00CF1B8A" w:rsidRDefault="0081304D" w14:paraId="6ACE1733" w14:textId="77777777">
      <w:pPr>
        <w:pStyle w:val="ListParagraph"/>
        <w:ind w:left="426"/>
      </w:pPr>
      <w:r w:rsidRPr="0081304D">
        <w:t>1. Konveyor Belt</w:t>
      </w:r>
    </w:p>
    <w:p w:rsidRPr="0081304D" w:rsidR="0081304D" w:rsidP="00CF1B8A" w:rsidRDefault="0081304D" w14:paraId="7F5CF1CA" w14:textId="77777777">
      <w:pPr>
        <w:pStyle w:val="ListParagraph"/>
        <w:ind w:left="426"/>
      </w:pPr>
      <w:r w:rsidRPr="0081304D">
        <w:t xml:space="preserve">2. </w:t>
      </w:r>
      <w:r w:rsidRPr="00813700">
        <w:t>Motor Speed Control</w:t>
      </w:r>
    </w:p>
    <w:p w:rsidRPr="0081304D" w:rsidR="0081304D" w:rsidP="00CF1B8A" w:rsidRDefault="0081304D" w14:paraId="2BB4D2BD" w14:textId="77777777">
      <w:pPr>
        <w:pStyle w:val="ListParagraph"/>
        <w:ind w:left="426"/>
      </w:pPr>
      <w:r w:rsidRPr="0081304D">
        <w:t>3. Work Supply Magazine</w:t>
      </w:r>
    </w:p>
    <w:p w:rsidRPr="0081304D" w:rsidR="0081304D" w:rsidP="00CF1B8A" w:rsidRDefault="0081304D" w14:paraId="530555FB" w14:textId="77777777">
      <w:pPr>
        <w:pStyle w:val="ListParagraph"/>
        <w:ind w:left="426"/>
      </w:pPr>
      <w:r w:rsidRPr="0081304D">
        <w:t xml:space="preserve">4. </w:t>
      </w:r>
      <w:r w:rsidRPr="00FA21A1">
        <w:t>Proximity sensor</w:t>
      </w:r>
    </w:p>
    <w:p w:rsidRPr="00813700" w:rsidR="0081304D" w:rsidP="00CF1B8A" w:rsidRDefault="0081304D" w14:paraId="0EC0564D" w14:textId="77777777">
      <w:pPr>
        <w:pStyle w:val="ListParagraph"/>
        <w:ind w:left="426"/>
      </w:pPr>
      <w:r w:rsidRPr="0081304D">
        <w:t xml:space="preserve">5. </w:t>
      </w:r>
      <w:r w:rsidRPr="00813700">
        <w:t>Capacitive sensor</w:t>
      </w:r>
    </w:p>
    <w:p w:rsidRPr="0081304D" w:rsidR="0081304D" w:rsidP="00CF1B8A" w:rsidRDefault="0081304D" w14:paraId="03BB92D4" w14:textId="77777777">
      <w:pPr>
        <w:pStyle w:val="ListParagraph"/>
        <w:ind w:left="426"/>
      </w:pPr>
      <w:r w:rsidRPr="00813700">
        <w:t>6. Photo sensor</w:t>
      </w:r>
    </w:p>
    <w:p w:rsidRPr="0081304D" w:rsidR="0081304D" w:rsidP="00CF1B8A" w:rsidRDefault="0081304D" w14:paraId="4DFC9419" w14:textId="77777777">
      <w:pPr>
        <w:pStyle w:val="ListParagraph"/>
        <w:ind w:left="426"/>
      </w:pPr>
      <w:r w:rsidRPr="0081304D">
        <w:t xml:space="preserve">7. </w:t>
      </w:r>
      <w:r w:rsidRPr="00FA21A1">
        <w:t>Photo fiber sensor</w:t>
      </w:r>
    </w:p>
    <w:p w:rsidR="00157D71" w:rsidP="00CF1B8A" w:rsidRDefault="0081304D" w14:paraId="700F7AFD" w14:textId="6DCA6F0D">
      <w:pPr>
        <w:pStyle w:val="ListParagraph"/>
        <w:ind w:left="426"/>
      </w:pPr>
      <w:r w:rsidRPr="0081304D">
        <w:t>8</w:t>
      </w:r>
      <w:r w:rsidRPr="00813700">
        <w:t>. Selenoid Valve 5/2 Way.</w:t>
      </w:r>
    </w:p>
    <w:p w:rsidR="0081304D" w:rsidP="00CF1B8A" w:rsidRDefault="0081304D" w14:paraId="0F5838B0" w14:textId="5A34BC35">
      <w:pPr>
        <w:pStyle w:val="ListParagraph"/>
        <w:ind w:left="426"/>
        <w:jc w:val="center"/>
      </w:pPr>
      <w:r>
        <w:rPr>
          <w:noProof/>
        </w:rPr>
        <w:drawing>
          <wp:inline distT="0" distB="0" distL="0" distR="0" wp14:anchorId="342534C4" wp14:editId="1266122E">
            <wp:extent cx="2444060" cy="174575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4060" cy="1745757"/>
                    </a:xfrm>
                    <a:prstGeom prst="rect">
                      <a:avLst/>
                    </a:prstGeom>
                  </pic:spPr>
                </pic:pic>
              </a:graphicData>
            </a:graphic>
          </wp:inline>
        </w:drawing>
      </w:r>
    </w:p>
    <w:p w:rsidR="007917AD" w:rsidP="00CF1B8A" w:rsidRDefault="3FF63C43" w14:paraId="27FE14E9" w14:textId="3C8D4485">
      <w:pPr>
        <w:pStyle w:val="ListParagraph"/>
        <w:ind w:left="426"/>
        <w:jc w:val="center"/>
      </w:pPr>
      <w:r w:rsidRPr="3FF63C43">
        <w:rPr>
          <w:b/>
          <w:bCs/>
        </w:rPr>
        <w:t>Gambar 4.3</w:t>
      </w:r>
      <w:r>
        <w:t xml:space="preserve"> Separation and conveyor transfer module</w:t>
      </w:r>
    </w:p>
    <w:p w:rsidR="65F0B8BC" w:rsidP="65F0B8BC" w:rsidRDefault="65F0B8BC" w14:paraId="0E941867" w14:textId="00E9A5C3">
      <w:pPr>
        <w:pStyle w:val="ListParagraph"/>
        <w:ind w:left="426"/>
        <w:jc w:val="center"/>
      </w:pPr>
    </w:p>
    <w:p w:rsidRPr="00F242E0" w:rsidR="00F242E0" w:rsidP="00F242E0" w:rsidRDefault="00F242E0" w14:paraId="476B9000" w14:textId="77777777">
      <w:pPr>
        <w:pStyle w:val="ListParagraph"/>
        <w:jc w:val="left"/>
        <w:rPr>
          <w:b/>
        </w:rPr>
      </w:pPr>
    </w:p>
    <w:p w:rsidRPr="00F242E0" w:rsidR="00F242E0" w:rsidP="00F242E0" w:rsidRDefault="00F242E0" w14:paraId="46CE8C60" w14:textId="77777777">
      <w:pPr>
        <w:pStyle w:val="ListParagraph"/>
        <w:jc w:val="left"/>
        <w:rPr>
          <w:b/>
        </w:rPr>
      </w:pPr>
    </w:p>
    <w:p w:rsidRPr="00F242E0" w:rsidR="00F242E0" w:rsidP="00F242E0" w:rsidRDefault="00F242E0" w14:paraId="0ADE5ABD" w14:textId="77777777">
      <w:pPr>
        <w:pStyle w:val="ListParagraph"/>
        <w:jc w:val="left"/>
        <w:rPr>
          <w:b/>
        </w:rPr>
      </w:pPr>
    </w:p>
    <w:p w:rsidRPr="00F242E0" w:rsidR="00C56CE5" w:rsidP="00F242E0" w:rsidRDefault="0023089B" w14:paraId="1758275E" w14:textId="1478509F">
      <w:pPr>
        <w:pStyle w:val="ListParagraph"/>
        <w:numPr>
          <w:ilvl w:val="0"/>
          <w:numId w:val="36"/>
        </w:numPr>
        <w:jc w:val="left"/>
        <w:rPr>
          <w:b/>
        </w:rPr>
      </w:pPr>
      <w:r>
        <w:rPr>
          <w:bCs/>
        </w:rPr>
        <w:t>Motor</w:t>
      </w:r>
    </w:p>
    <w:p w:rsidR="00F242E0" w:rsidP="00F242E0" w:rsidRDefault="00F242E0" w14:paraId="7767C24A" w14:textId="0C5AF0F9">
      <w:pPr>
        <w:pStyle w:val="ListParagraph"/>
        <w:jc w:val="center"/>
        <w:rPr>
          <w:b/>
        </w:rPr>
      </w:pPr>
      <w:r>
        <w:rPr>
          <w:noProof/>
        </w:rPr>
        <w:drawing>
          <wp:inline distT="0" distB="0" distL="0" distR="0" wp14:anchorId="3AE710C3" wp14:editId="1BD6101C">
            <wp:extent cx="1799493" cy="1298865"/>
            <wp:effectExtent l="0" t="0" r="0" b="0"/>
            <wp:docPr id="1628356955" name="Picture 162835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093" t="21554" r="1817" b="9089"/>
                    <a:stretch/>
                  </pic:blipFill>
                  <pic:spPr bwMode="auto">
                    <a:xfrm>
                      <a:off x="0" y="0"/>
                      <a:ext cx="1813840" cy="1309221"/>
                    </a:xfrm>
                    <a:prstGeom prst="rect">
                      <a:avLst/>
                    </a:prstGeom>
                    <a:noFill/>
                    <a:ln>
                      <a:noFill/>
                    </a:ln>
                    <a:extLst>
                      <a:ext uri="{53640926-AAD7-44D8-BBD7-CCE9431645EC}">
                        <a14:shadowObscured xmlns:a14="http://schemas.microsoft.com/office/drawing/2010/main"/>
                      </a:ext>
                    </a:extLst>
                  </pic:spPr>
                </pic:pic>
              </a:graphicData>
            </a:graphic>
          </wp:inline>
        </w:drawing>
      </w:r>
    </w:p>
    <w:p w:rsidR="00C70E17" w:rsidP="00C70E17" w:rsidRDefault="00C56CE5" w14:paraId="1E72D147" w14:textId="1BE0B5AE">
      <w:pPr>
        <w:pStyle w:val="ListParagraph"/>
        <w:rPr>
          <w:bCs/>
        </w:rPr>
      </w:pPr>
      <w:r>
        <w:rPr>
          <w:bCs/>
        </w:rPr>
        <w:t>Pada sistem ini, DC motor digunakan untuk menggerakkan conveyor</w:t>
      </w:r>
      <w:r w:rsidR="00D26021">
        <w:rPr>
          <w:bCs/>
        </w:rPr>
        <w:t>, sehingga benda dapat bergerak di sepanjang conveyor</w:t>
      </w:r>
    </w:p>
    <w:p w:rsidR="00D26021" w:rsidP="00C70E17" w:rsidRDefault="00371B43" w14:paraId="0F8D6725" w14:textId="20DC1233">
      <w:pPr>
        <w:pStyle w:val="ListParagraph"/>
        <w:rPr>
          <w:bCs/>
        </w:rPr>
      </w:pPr>
      <w:r>
        <w:rPr>
          <w:bCs/>
        </w:rPr>
        <w:t>Penggerakkan DC motor dirancang sebagai suatu koil dengan program berikut.</w:t>
      </w:r>
    </w:p>
    <w:p w:rsidR="00F242E0" w:rsidP="00F242E0" w:rsidRDefault="00951B33" w14:paraId="4575301B" w14:textId="24BC0DE2">
      <w:pPr>
        <w:pStyle w:val="ListParagraph"/>
        <w:jc w:val="center"/>
        <w:rPr>
          <w:bCs/>
        </w:rPr>
      </w:pPr>
      <w:r w:rsidRPr="00951B33">
        <w:rPr>
          <w:bCs/>
          <w:noProof/>
        </w:rPr>
        <w:drawing>
          <wp:inline distT="0" distB="0" distL="0" distR="0" wp14:anchorId="7C8D95EB" wp14:editId="05DCA478">
            <wp:extent cx="815411" cy="457240"/>
            <wp:effectExtent l="0" t="0" r="3810" b="0"/>
            <wp:docPr id="765551940" name="Picture 76555194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1940" name="Gambar 1" descr="Sebuah gambar berisi teks&#10;&#10;Deskripsi dibuat secara otomatis"/>
                    <pic:cNvPicPr/>
                  </pic:nvPicPr>
                  <pic:blipFill>
                    <a:blip r:embed="rId112"/>
                    <a:stretch>
                      <a:fillRect/>
                    </a:stretch>
                  </pic:blipFill>
                  <pic:spPr>
                    <a:xfrm>
                      <a:off x="0" y="0"/>
                      <a:ext cx="815411" cy="457240"/>
                    </a:xfrm>
                    <a:prstGeom prst="rect">
                      <a:avLst/>
                    </a:prstGeom>
                  </pic:spPr>
                </pic:pic>
              </a:graphicData>
            </a:graphic>
          </wp:inline>
        </w:drawing>
      </w:r>
    </w:p>
    <w:p w:rsidR="00951B33" w:rsidP="00951B33" w:rsidRDefault="00951B33" w14:paraId="5E579D05" w14:textId="0D86C537">
      <w:pPr>
        <w:pStyle w:val="ListParagraph"/>
        <w:rPr>
          <w:bCs/>
        </w:rPr>
      </w:pPr>
      <w:r>
        <w:rPr>
          <w:bCs/>
        </w:rPr>
        <w:t xml:space="preserve">Saat koil conveyor tidak menyala, </w:t>
      </w:r>
      <w:r w:rsidR="00F32566">
        <w:rPr>
          <w:bCs/>
        </w:rPr>
        <w:t>conveyor tidak akan berjalan dan benda tidak akan bergerak.</w:t>
      </w:r>
    </w:p>
    <w:p w:rsidR="009D3929" w:rsidP="009D3929" w:rsidRDefault="009D3929" w14:paraId="3DA92328" w14:textId="579349F9">
      <w:pPr>
        <w:pStyle w:val="ListParagraph"/>
        <w:jc w:val="center"/>
        <w:rPr>
          <w:bCs/>
        </w:rPr>
      </w:pPr>
      <w:r w:rsidRPr="009D3929">
        <w:rPr>
          <w:bCs/>
          <w:noProof/>
        </w:rPr>
        <w:drawing>
          <wp:inline distT="0" distB="0" distL="0" distR="0" wp14:anchorId="4889A854" wp14:editId="1210BE5A">
            <wp:extent cx="1893277" cy="1907198"/>
            <wp:effectExtent l="0" t="0" r="0" b="3175"/>
            <wp:docPr id="1231934571" name="Picture 123193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34571" name=""/>
                    <pic:cNvPicPr/>
                  </pic:nvPicPr>
                  <pic:blipFill>
                    <a:blip r:embed="rId113"/>
                    <a:stretch>
                      <a:fillRect/>
                    </a:stretch>
                  </pic:blipFill>
                  <pic:spPr>
                    <a:xfrm>
                      <a:off x="0" y="0"/>
                      <a:ext cx="1893277" cy="1907198"/>
                    </a:xfrm>
                    <a:prstGeom prst="rect">
                      <a:avLst/>
                    </a:prstGeom>
                  </pic:spPr>
                </pic:pic>
              </a:graphicData>
            </a:graphic>
          </wp:inline>
        </w:drawing>
      </w:r>
    </w:p>
    <w:p w:rsidR="009D3929" w:rsidP="009D3929" w:rsidRDefault="009D3929" w14:paraId="774878FB" w14:textId="081E27B8">
      <w:pPr>
        <w:pStyle w:val="ListParagraph"/>
        <w:jc w:val="center"/>
        <w:rPr>
          <w:bCs/>
        </w:rPr>
      </w:pPr>
      <w:r>
        <w:rPr>
          <w:bCs/>
        </w:rPr>
        <w:t>Gambar xx. Benda Tidak Bergerak</w:t>
      </w:r>
    </w:p>
    <w:p w:rsidR="009D3929" w:rsidP="009D3929" w:rsidRDefault="009D3929" w14:paraId="56CAA88A" w14:textId="33C55DBC">
      <w:pPr>
        <w:pStyle w:val="ListParagraph"/>
        <w:jc w:val="center"/>
        <w:rPr>
          <w:bCs/>
        </w:rPr>
      </w:pPr>
      <w:r w:rsidRPr="00951B33">
        <w:rPr>
          <w:bCs/>
          <w:noProof/>
        </w:rPr>
        <w:drawing>
          <wp:inline distT="0" distB="0" distL="0" distR="0" wp14:anchorId="35A9B583" wp14:editId="4AA52F9E">
            <wp:extent cx="815411" cy="457240"/>
            <wp:effectExtent l="0" t="0" r="3810" b="0"/>
            <wp:docPr id="1176226637" name="Picture 117622663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1940" name="Gambar 1" descr="Sebuah gambar berisi teks&#10;&#10;Deskripsi dibuat secara otomatis"/>
                    <pic:cNvPicPr/>
                  </pic:nvPicPr>
                  <pic:blipFill>
                    <a:blip r:embed="rId112"/>
                    <a:stretch>
                      <a:fillRect/>
                    </a:stretch>
                  </pic:blipFill>
                  <pic:spPr>
                    <a:xfrm>
                      <a:off x="0" y="0"/>
                      <a:ext cx="815411" cy="457240"/>
                    </a:xfrm>
                    <a:prstGeom prst="rect">
                      <a:avLst/>
                    </a:prstGeom>
                  </pic:spPr>
                </pic:pic>
              </a:graphicData>
            </a:graphic>
          </wp:inline>
        </w:drawing>
      </w:r>
    </w:p>
    <w:p w:rsidR="009D3929" w:rsidP="009D3929" w:rsidRDefault="009D3929" w14:paraId="2E73AA04" w14:textId="533F009C">
      <w:pPr>
        <w:pStyle w:val="ListParagraph"/>
        <w:jc w:val="center"/>
        <w:rPr>
          <w:bCs/>
        </w:rPr>
      </w:pPr>
      <w:r>
        <w:rPr>
          <w:bCs/>
        </w:rPr>
        <w:t>Gambar xx. Coil Konveyor tidak Menyala</w:t>
      </w:r>
    </w:p>
    <w:p w:rsidR="009D3929" w:rsidP="009D3929" w:rsidRDefault="009D3929" w14:paraId="39C68975" w14:textId="4CD53DD1">
      <w:pPr>
        <w:pStyle w:val="ListParagraph"/>
        <w:rPr>
          <w:bCs/>
        </w:rPr>
      </w:pPr>
      <w:r>
        <w:rPr>
          <w:bCs/>
        </w:rPr>
        <w:t>Saat koil conveyor menyala</w:t>
      </w:r>
      <w:r w:rsidR="00221266">
        <w:rPr>
          <w:bCs/>
        </w:rPr>
        <w:t>,</w:t>
      </w:r>
      <w:r w:rsidR="0056091B">
        <w:rPr>
          <w:bCs/>
        </w:rPr>
        <w:t xml:space="preserve"> conveyor akan berjalan dan benda akan bergerak.</w:t>
      </w:r>
    </w:p>
    <w:p w:rsidR="0056091B" w:rsidP="00312272" w:rsidRDefault="00312272" w14:paraId="4FEAB3E5" w14:textId="4567A2DF">
      <w:pPr>
        <w:pStyle w:val="ListParagraph"/>
        <w:jc w:val="center"/>
        <w:rPr>
          <w:bCs/>
        </w:rPr>
      </w:pPr>
      <w:r>
        <w:rPr>
          <w:noProof/>
        </w:rPr>
        <w:drawing>
          <wp:inline distT="0" distB="0" distL="0" distR="0" wp14:anchorId="3C872517" wp14:editId="7931B0F6">
            <wp:extent cx="1822938" cy="1822938"/>
            <wp:effectExtent l="0" t="0" r="6350" b="6350"/>
            <wp:docPr id="1791159153" name="Picture 179115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140" cy="1828140"/>
                    </a:xfrm>
                    <a:prstGeom prst="rect">
                      <a:avLst/>
                    </a:prstGeom>
                    <a:noFill/>
                    <a:ln>
                      <a:noFill/>
                    </a:ln>
                  </pic:spPr>
                </pic:pic>
              </a:graphicData>
            </a:graphic>
          </wp:inline>
        </w:drawing>
      </w:r>
    </w:p>
    <w:p w:rsidR="00312272" w:rsidP="00312272" w:rsidRDefault="00312272" w14:paraId="073B2BA8" w14:textId="56E73DFC">
      <w:pPr>
        <w:pStyle w:val="ListParagraph"/>
        <w:jc w:val="center"/>
        <w:rPr>
          <w:bCs/>
        </w:rPr>
      </w:pPr>
      <w:r>
        <w:rPr>
          <w:bCs/>
        </w:rPr>
        <w:t>Gambar xx. Benda bergerak</w:t>
      </w:r>
    </w:p>
    <w:p w:rsidR="00312272" w:rsidP="00312272" w:rsidRDefault="0047201F" w14:paraId="75E8FB32" w14:textId="7661841F">
      <w:pPr>
        <w:pStyle w:val="ListParagraph"/>
        <w:jc w:val="center"/>
        <w:rPr>
          <w:bCs/>
        </w:rPr>
      </w:pPr>
      <w:r w:rsidRPr="0047201F">
        <w:rPr>
          <w:bCs/>
          <w:noProof/>
        </w:rPr>
        <w:drawing>
          <wp:inline distT="0" distB="0" distL="0" distR="0" wp14:anchorId="16169319" wp14:editId="7B15E70B">
            <wp:extent cx="906859" cy="541067"/>
            <wp:effectExtent l="0" t="0" r="7620" b="0"/>
            <wp:docPr id="1988443227" name="Picture 1988443227"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3227" name="Gambar 1" descr="Sebuah gambar berisi diagram&#10;&#10;Deskripsi dibuat secara otomatis"/>
                    <pic:cNvPicPr/>
                  </pic:nvPicPr>
                  <pic:blipFill>
                    <a:blip r:embed="rId115"/>
                    <a:stretch>
                      <a:fillRect/>
                    </a:stretch>
                  </pic:blipFill>
                  <pic:spPr>
                    <a:xfrm>
                      <a:off x="0" y="0"/>
                      <a:ext cx="906859" cy="541067"/>
                    </a:xfrm>
                    <a:prstGeom prst="rect">
                      <a:avLst/>
                    </a:prstGeom>
                  </pic:spPr>
                </pic:pic>
              </a:graphicData>
            </a:graphic>
          </wp:inline>
        </w:drawing>
      </w:r>
    </w:p>
    <w:p w:rsidRPr="0047201F" w:rsidR="0047201F" w:rsidP="0047201F" w:rsidRDefault="0047201F" w14:paraId="4EB7B7A5" w14:textId="7A6BB91F">
      <w:pPr>
        <w:pStyle w:val="ListParagraph"/>
        <w:jc w:val="center"/>
        <w:rPr>
          <w:bCs/>
        </w:rPr>
      </w:pPr>
      <w:r>
        <w:rPr>
          <w:bCs/>
        </w:rPr>
        <w:t>Gambar xx. Coil Konveyor Menyala</w:t>
      </w:r>
    </w:p>
    <w:p w:rsidRPr="006C1BA9" w:rsidR="006C1BA9" w:rsidP="00BB109F" w:rsidRDefault="006C1BA9" w14:paraId="0307F22E" w14:textId="505137C9">
      <w:pPr>
        <w:pStyle w:val="ListParagraph"/>
        <w:numPr>
          <w:ilvl w:val="0"/>
          <w:numId w:val="36"/>
        </w:numPr>
        <w:jc w:val="left"/>
        <w:rPr>
          <w:b/>
        </w:rPr>
      </w:pPr>
      <w:r>
        <w:rPr>
          <w:bCs/>
        </w:rPr>
        <w:t>Solenoid Valve</w:t>
      </w:r>
    </w:p>
    <w:p w:rsidRPr="006C1BA9" w:rsidR="006C1BA9" w:rsidP="0025560D" w:rsidRDefault="006C1BA9" w14:paraId="3AC5ED55" w14:textId="5405CD25">
      <w:pPr>
        <w:pStyle w:val="ListParagraph"/>
        <w:jc w:val="left"/>
        <w:rPr>
          <w:b/>
        </w:rPr>
      </w:pPr>
      <w:r>
        <w:rPr>
          <w:bCs/>
        </w:rPr>
        <w:t xml:space="preserve">Pada sistem ini, Solenoid Valve </w:t>
      </w:r>
      <w:r w:rsidRPr="006C1BA9">
        <w:rPr>
          <w:bCs/>
        </w:rPr>
        <w:t xml:space="preserve">digunakan untuk </w:t>
      </w:r>
      <w:r>
        <w:rPr>
          <w:bCs/>
        </w:rPr>
        <w:t>mendorong benda kerja. Solenoid Valve ini digunakan untuk mendorong benda keluar dari magazine dan</w:t>
      </w:r>
      <w:r w:rsidR="009752A1">
        <w:rPr>
          <w:bCs/>
        </w:rPr>
        <w:t xml:space="preserve"> conveyor</w:t>
      </w:r>
    </w:p>
    <w:p w:rsidR="006C1BA9" w:rsidP="006C1BA9" w:rsidRDefault="006C1BA9" w14:paraId="6A29C2E2" w14:textId="6ACC4D7F">
      <w:pPr>
        <w:pStyle w:val="ListParagraph"/>
        <w:jc w:val="center"/>
        <w:rPr>
          <w:b/>
        </w:rPr>
      </w:pPr>
      <w:r w:rsidRPr="006C1BA9">
        <w:rPr>
          <w:b/>
          <w:noProof/>
        </w:rPr>
        <w:drawing>
          <wp:inline distT="0" distB="0" distL="0" distR="0" wp14:anchorId="4020FB41" wp14:editId="23E601B0">
            <wp:extent cx="1957754" cy="1924572"/>
            <wp:effectExtent l="0" t="0" r="4445" b="0"/>
            <wp:docPr id="1396732432" name="Picture 1396732432" descr="Sebuah gambar berisi meja,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2432" name="Gambar 1" descr="Sebuah gambar berisi meja, dalam ruangan&#10;&#10;Deskripsi dibuat secara otomatis"/>
                    <pic:cNvPicPr/>
                  </pic:nvPicPr>
                  <pic:blipFill>
                    <a:blip r:embed="rId116"/>
                    <a:stretch>
                      <a:fillRect/>
                    </a:stretch>
                  </pic:blipFill>
                  <pic:spPr>
                    <a:xfrm>
                      <a:off x="0" y="0"/>
                      <a:ext cx="1962909" cy="1929639"/>
                    </a:xfrm>
                    <a:prstGeom prst="rect">
                      <a:avLst/>
                    </a:prstGeom>
                  </pic:spPr>
                </pic:pic>
              </a:graphicData>
            </a:graphic>
          </wp:inline>
        </w:drawing>
      </w:r>
    </w:p>
    <w:p w:rsidR="00DF7BE4" w:rsidP="006C1BA9" w:rsidRDefault="00DF7BE4" w14:paraId="3C05A53A" w14:textId="5AAF2633">
      <w:pPr>
        <w:pStyle w:val="ListParagraph"/>
        <w:jc w:val="center"/>
        <w:rPr>
          <w:b/>
        </w:rPr>
      </w:pPr>
      <w:r>
        <w:rPr>
          <w:b/>
        </w:rPr>
        <w:t>Gambar xx</w:t>
      </w:r>
    </w:p>
    <w:p w:rsidR="0025560D" w:rsidP="0025560D" w:rsidRDefault="0025560D" w14:paraId="6588B7CF" w14:textId="49D485A3">
      <w:pPr>
        <w:pStyle w:val="ListParagraph"/>
        <w:rPr>
          <w:bCs/>
        </w:rPr>
      </w:pPr>
      <w:r>
        <w:rPr>
          <w:bCs/>
        </w:rPr>
        <w:t>Solenoid valve bekerja sebagai aktuator</w:t>
      </w:r>
      <w:r w:rsidR="0034413F">
        <w:rPr>
          <w:bCs/>
        </w:rPr>
        <w:t xml:space="preserve"> dengan program yang dirancang dengan koil berikut.</w:t>
      </w:r>
    </w:p>
    <w:p w:rsidR="0034413F" w:rsidP="0034413F" w:rsidRDefault="0055760D" w14:paraId="1B2DEBDF" w14:textId="12483F34">
      <w:pPr>
        <w:pStyle w:val="ListParagraph"/>
        <w:jc w:val="center"/>
        <w:rPr>
          <w:bCs/>
        </w:rPr>
      </w:pPr>
      <w:r w:rsidRPr="0055760D">
        <w:rPr>
          <w:bCs/>
          <w:noProof/>
        </w:rPr>
        <w:drawing>
          <wp:inline distT="0" distB="0" distL="0" distR="0" wp14:anchorId="78AD7359" wp14:editId="312F05C9">
            <wp:extent cx="853514" cy="419136"/>
            <wp:effectExtent l="0" t="0" r="3810" b="0"/>
            <wp:docPr id="1163825015" name="Picture 116382501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015" name="Gambar 1" descr="Sebuah gambar berisi teks&#10;&#10;Deskripsi dibuat secara otomatis"/>
                    <pic:cNvPicPr/>
                  </pic:nvPicPr>
                  <pic:blipFill>
                    <a:blip r:embed="rId117"/>
                    <a:stretch>
                      <a:fillRect/>
                    </a:stretch>
                  </pic:blipFill>
                  <pic:spPr>
                    <a:xfrm>
                      <a:off x="0" y="0"/>
                      <a:ext cx="853514" cy="419136"/>
                    </a:xfrm>
                    <a:prstGeom prst="rect">
                      <a:avLst/>
                    </a:prstGeom>
                  </pic:spPr>
                </pic:pic>
              </a:graphicData>
            </a:graphic>
          </wp:inline>
        </w:drawing>
      </w:r>
    </w:p>
    <w:p w:rsidR="00DF7BE4" w:rsidP="0034413F" w:rsidRDefault="00DF7BE4" w14:paraId="5CF83419" w14:textId="00363FB7">
      <w:pPr>
        <w:pStyle w:val="ListParagraph"/>
        <w:jc w:val="center"/>
        <w:rPr>
          <w:bCs/>
        </w:rPr>
      </w:pPr>
      <w:r>
        <w:rPr>
          <w:bCs/>
        </w:rPr>
        <w:t>Gambar xx</w:t>
      </w:r>
    </w:p>
    <w:p w:rsidRPr="0055760D" w:rsidR="0055760D" w:rsidP="0055760D" w:rsidRDefault="0055760D" w14:paraId="65AC82D7" w14:textId="0AEA6FF8">
      <w:pPr>
        <w:pStyle w:val="ListParagraph"/>
        <w:rPr>
          <w:bCs/>
        </w:rPr>
      </w:pPr>
      <w:r>
        <w:rPr>
          <w:bCs/>
        </w:rPr>
        <w:t>Saat koil Solenoid tidak menyala, Solenoid tidak akan memanjang</w:t>
      </w:r>
    </w:p>
    <w:p w:rsidR="0025560D" w:rsidP="006C1BA9" w:rsidRDefault="0025560D" w14:paraId="41100115" w14:textId="4DEAE11C">
      <w:pPr>
        <w:pStyle w:val="ListParagraph"/>
        <w:jc w:val="center"/>
        <w:rPr>
          <w:b/>
        </w:rPr>
      </w:pPr>
      <w:r w:rsidRPr="0025560D">
        <w:rPr>
          <w:b/>
          <w:noProof/>
        </w:rPr>
        <w:drawing>
          <wp:inline distT="0" distB="0" distL="0" distR="0" wp14:anchorId="46CAC5B7" wp14:editId="6C0FCF73">
            <wp:extent cx="1417443" cy="815411"/>
            <wp:effectExtent l="0" t="0" r="0" b="3810"/>
            <wp:docPr id="1980085218" name="Picture 198008521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5218" name="Gambar 1" descr="Sebuah gambar berisi teks&#10;&#10;Deskripsi dibuat secara otomatis"/>
                    <pic:cNvPicPr/>
                  </pic:nvPicPr>
                  <pic:blipFill>
                    <a:blip r:embed="rId118"/>
                    <a:stretch>
                      <a:fillRect/>
                    </a:stretch>
                  </pic:blipFill>
                  <pic:spPr>
                    <a:xfrm>
                      <a:off x="0" y="0"/>
                      <a:ext cx="1417443" cy="815411"/>
                    </a:xfrm>
                    <a:prstGeom prst="rect">
                      <a:avLst/>
                    </a:prstGeom>
                  </pic:spPr>
                </pic:pic>
              </a:graphicData>
            </a:graphic>
          </wp:inline>
        </w:drawing>
      </w:r>
    </w:p>
    <w:p w:rsidR="0055760D" w:rsidP="006C1BA9" w:rsidRDefault="0055760D" w14:paraId="588B344C" w14:textId="4F7625F1">
      <w:pPr>
        <w:pStyle w:val="ListParagraph"/>
        <w:jc w:val="center"/>
        <w:rPr>
          <w:b/>
        </w:rPr>
      </w:pPr>
      <w:r w:rsidRPr="0055760D">
        <w:rPr>
          <w:bCs/>
          <w:noProof/>
        </w:rPr>
        <w:drawing>
          <wp:inline distT="0" distB="0" distL="0" distR="0" wp14:anchorId="029A7C40" wp14:editId="7B9D53BA">
            <wp:extent cx="853514" cy="419136"/>
            <wp:effectExtent l="0" t="0" r="3810" b="0"/>
            <wp:docPr id="1241050329" name="Picture 124105032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015" name="Gambar 1" descr="Sebuah gambar berisi teks&#10;&#10;Deskripsi dibuat secara otomatis"/>
                    <pic:cNvPicPr/>
                  </pic:nvPicPr>
                  <pic:blipFill>
                    <a:blip r:embed="rId117"/>
                    <a:stretch>
                      <a:fillRect/>
                    </a:stretch>
                  </pic:blipFill>
                  <pic:spPr>
                    <a:xfrm>
                      <a:off x="0" y="0"/>
                      <a:ext cx="853514" cy="419136"/>
                    </a:xfrm>
                    <a:prstGeom prst="rect">
                      <a:avLst/>
                    </a:prstGeom>
                  </pic:spPr>
                </pic:pic>
              </a:graphicData>
            </a:graphic>
          </wp:inline>
        </w:drawing>
      </w:r>
    </w:p>
    <w:p w:rsidR="00DF7BE4" w:rsidP="006C1BA9" w:rsidRDefault="00DF7BE4" w14:paraId="521DB0B4" w14:textId="27E4147C">
      <w:pPr>
        <w:pStyle w:val="ListParagraph"/>
        <w:jc w:val="center"/>
        <w:rPr>
          <w:b/>
        </w:rPr>
      </w:pPr>
      <w:r>
        <w:rPr>
          <w:b/>
        </w:rPr>
        <w:t>Gambar xx</w:t>
      </w:r>
    </w:p>
    <w:p w:rsidRPr="0055760D" w:rsidR="0055760D" w:rsidP="0055760D" w:rsidRDefault="0055760D" w14:paraId="6DE99361" w14:textId="2D38B7E6">
      <w:pPr>
        <w:pStyle w:val="ListParagraph"/>
        <w:rPr>
          <w:bCs/>
        </w:rPr>
      </w:pPr>
      <w:r>
        <w:rPr>
          <w:bCs/>
        </w:rPr>
        <w:t>Saat koil Solenoid tidak menyala, Solenoid akan memanjang</w:t>
      </w:r>
    </w:p>
    <w:p w:rsidR="0055760D" w:rsidP="001E49A9" w:rsidRDefault="001E49A9" w14:paraId="530C42CC" w14:textId="153B83C0">
      <w:pPr>
        <w:pStyle w:val="ListParagraph"/>
        <w:jc w:val="center"/>
        <w:rPr>
          <w:b/>
        </w:rPr>
      </w:pPr>
      <w:r w:rsidRPr="001E49A9">
        <w:rPr>
          <w:b/>
          <w:noProof/>
        </w:rPr>
        <w:drawing>
          <wp:inline distT="0" distB="0" distL="0" distR="0" wp14:anchorId="273A1759" wp14:editId="1A19F04C">
            <wp:extent cx="1638564" cy="2368062"/>
            <wp:effectExtent l="0" t="0" r="0" b="0"/>
            <wp:docPr id="956310298" name="Picture 956310298" descr="Sebuah gambar berisi dalam ruangan, dindi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10298" name="Gambar 1" descr="Sebuah gambar berisi dalam ruangan, dinding&#10;&#10;Deskripsi dibuat secara otomatis"/>
                    <pic:cNvPicPr/>
                  </pic:nvPicPr>
                  <pic:blipFill>
                    <a:blip r:embed="rId119"/>
                    <a:stretch>
                      <a:fillRect/>
                    </a:stretch>
                  </pic:blipFill>
                  <pic:spPr>
                    <a:xfrm>
                      <a:off x="0" y="0"/>
                      <a:ext cx="1642028" cy="2373068"/>
                    </a:xfrm>
                    <a:prstGeom prst="rect">
                      <a:avLst/>
                    </a:prstGeom>
                  </pic:spPr>
                </pic:pic>
              </a:graphicData>
            </a:graphic>
          </wp:inline>
        </w:drawing>
      </w:r>
    </w:p>
    <w:p w:rsidR="00DF7BE4" w:rsidP="001E49A9" w:rsidRDefault="00DF7BE4" w14:paraId="56C3ACDA" w14:textId="71AA5D2E">
      <w:pPr>
        <w:pStyle w:val="ListParagraph"/>
        <w:jc w:val="center"/>
        <w:rPr>
          <w:b/>
        </w:rPr>
      </w:pPr>
      <w:r w:rsidRPr="00DF7BE4">
        <w:rPr>
          <w:b/>
          <w:noProof/>
        </w:rPr>
        <w:drawing>
          <wp:inline distT="0" distB="0" distL="0" distR="0" wp14:anchorId="2FC59065" wp14:editId="49412EB5">
            <wp:extent cx="990686" cy="525826"/>
            <wp:effectExtent l="0" t="0" r="0" b="7620"/>
            <wp:docPr id="916113826" name="Picture 91611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3826" name=""/>
                    <pic:cNvPicPr/>
                  </pic:nvPicPr>
                  <pic:blipFill>
                    <a:blip r:embed="rId120"/>
                    <a:stretch>
                      <a:fillRect/>
                    </a:stretch>
                  </pic:blipFill>
                  <pic:spPr>
                    <a:xfrm>
                      <a:off x="0" y="0"/>
                      <a:ext cx="990686" cy="525826"/>
                    </a:xfrm>
                    <a:prstGeom prst="rect">
                      <a:avLst/>
                    </a:prstGeom>
                  </pic:spPr>
                </pic:pic>
              </a:graphicData>
            </a:graphic>
          </wp:inline>
        </w:drawing>
      </w:r>
    </w:p>
    <w:p w:rsidR="00DF7BE4" w:rsidP="00DF7BE4" w:rsidRDefault="00DF7BE4" w14:paraId="65A7D308" w14:textId="709B0399">
      <w:pPr>
        <w:pStyle w:val="ListParagraph"/>
        <w:jc w:val="center"/>
        <w:rPr>
          <w:b/>
        </w:rPr>
      </w:pPr>
      <w:r>
        <w:rPr>
          <w:b/>
        </w:rPr>
        <w:t>Gambar xx</w:t>
      </w:r>
    </w:p>
    <w:p w:rsidRPr="00506C8F" w:rsidR="00DF7BE4" w:rsidP="00DF7BE4" w:rsidRDefault="00DF7BE4" w14:paraId="64A8A0E2" w14:textId="7E635B84">
      <w:pPr>
        <w:pStyle w:val="ListParagraph"/>
        <w:numPr>
          <w:ilvl w:val="0"/>
          <w:numId w:val="37"/>
        </w:numPr>
        <w:rPr>
          <w:b/>
        </w:rPr>
      </w:pPr>
      <w:r>
        <w:rPr>
          <w:bCs/>
        </w:rPr>
        <w:t>Sensor Posisi</w:t>
      </w:r>
    </w:p>
    <w:p w:rsidR="00506C8F" w:rsidP="00506C8F" w:rsidRDefault="00506C8F" w14:paraId="58AB7DCA" w14:textId="5825B38C">
      <w:pPr>
        <w:pStyle w:val="ListParagraph"/>
        <w:rPr>
          <w:bCs/>
        </w:rPr>
      </w:pPr>
      <w:r>
        <w:rPr>
          <w:bCs/>
        </w:rPr>
        <w:t xml:space="preserve">Pada sistem ini, sensor posisi digunakan untuk membaca posisi dari suatu aktuator. Sensor ini terdapat pada solenoid, rotary, </w:t>
      </w:r>
      <w:r w:rsidR="00AC033D">
        <w:rPr>
          <w:bCs/>
        </w:rPr>
        <w:t>drill, dan lengan grip</w:t>
      </w:r>
    </w:p>
    <w:p w:rsidR="00AC033D" w:rsidP="00E40242" w:rsidRDefault="00E40242" w14:paraId="15BB1BE8" w14:textId="2C32E8C0">
      <w:pPr>
        <w:pStyle w:val="ListParagraph"/>
        <w:jc w:val="center"/>
        <w:rPr>
          <w:b/>
        </w:rPr>
      </w:pPr>
      <w:r>
        <w:rPr>
          <w:noProof/>
        </w:rPr>
        <w:drawing>
          <wp:inline distT="0" distB="0" distL="0" distR="0" wp14:anchorId="6F953DCD" wp14:editId="546733CB">
            <wp:extent cx="2057400" cy="1951247"/>
            <wp:effectExtent l="0" t="0" r="0" b="0"/>
            <wp:docPr id="165427281" name="Picture 16542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340" b="2820"/>
                    <a:stretch/>
                  </pic:blipFill>
                  <pic:spPr bwMode="auto">
                    <a:xfrm>
                      <a:off x="0" y="0"/>
                      <a:ext cx="2063605" cy="1957132"/>
                    </a:xfrm>
                    <a:prstGeom prst="rect">
                      <a:avLst/>
                    </a:prstGeom>
                    <a:noFill/>
                    <a:ln>
                      <a:noFill/>
                    </a:ln>
                    <a:extLst>
                      <a:ext uri="{53640926-AAD7-44D8-BBD7-CCE9431645EC}">
                        <a14:shadowObscured xmlns:a14="http://schemas.microsoft.com/office/drawing/2010/main"/>
                      </a:ext>
                    </a:extLst>
                  </pic:spPr>
                </pic:pic>
              </a:graphicData>
            </a:graphic>
          </wp:inline>
        </w:drawing>
      </w:r>
    </w:p>
    <w:p w:rsidR="00E40242" w:rsidP="00E40242" w:rsidRDefault="00E40242" w14:paraId="6CC6BA1F" w14:textId="18DD18C2">
      <w:pPr>
        <w:pStyle w:val="ListParagraph"/>
        <w:jc w:val="center"/>
        <w:rPr>
          <w:b/>
        </w:rPr>
      </w:pPr>
      <w:r>
        <w:rPr>
          <w:b/>
        </w:rPr>
        <w:t>Gambar xx.</w:t>
      </w:r>
    </w:p>
    <w:p w:rsidR="00A71517" w:rsidP="00E40242" w:rsidRDefault="00A71517" w14:paraId="027F3DD6" w14:textId="39915716">
      <w:pPr>
        <w:pStyle w:val="ListParagraph"/>
        <w:rPr>
          <w:bCs/>
        </w:rPr>
      </w:pPr>
      <w:r>
        <w:rPr>
          <w:bCs/>
        </w:rPr>
        <w:t xml:space="preserve">Sensor ini dibaca sebagai </w:t>
      </w:r>
      <w:r w:rsidR="00C808E4">
        <w:rPr>
          <w:bCs/>
        </w:rPr>
        <w:t>sebuah input, maka pembacaannya ditunjukkan oleh sebuah kontak.</w:t>
      </w:r>
    </w:p>
    <w:p w:rsidR="00C808E4" w:rsidP="00EE030F" w:rsidRDefault="00EE030F" w14:paraId="3EF1BC46" w14:textId="1F8BBA90">
      <w:pPr>
        <w:pStyle w:val="ListParagraph"/>
        <w:jc w:val="center"/>
        <w:rPr>
          <w:bCs/>
        </w:rPr>
      </w:pPr>
      <w:r w:rsidRPr="00EE030F">
        <w:rPr>
          <w:bCs/>
          <w:noProof/>
        </w:rPr>
        <w:drawing>
          <wp:inline distT="0" distB="0" distL="0" distR="0" wp14:anchorId="4E80F62F" wp14:editId="44715B0A">
            <wp:extent cx="685859" cy="464860"/>
            <wp:effectExtent l="0" t="0" r="0" b="0"/>
            <wp:docPr id="1624340586" name="Picture 162434058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0586" name="Gambar 1" descr="Sebuah gambar berisi teks&#10;&#10;Deskripsi dibuat secara otomatis"/>
                    <pic:cNvPicPr/>
                  </pic:nvPicPr>
                  <pic:blipFill>
                    <a:blip r:embed="rId122"/>
                    <a:stretch>
                      <a:fillRect/>
                    </a:stretch>
                  </pic:blipFill>
                  <pic:spPr>
                    <a:xfrm>
                      <a:off x="0" y="0"/>
                      <a:ext cx="685859" cy="464860"/>
                    </a:xfrm>
                    <a:prstGeom prst="rect">
                      <a:avLst/>
                    </a:prstGeom>
                  </pic:spPr>
                </pic:pic>
              </a:graphicData>
            </a:graphic>
          </wp:inline>
        </w:drawing>
      </w:r>
    </w:p>
    <w:p w:rsidR="00167204" w:rsidP="00167204" w:rsidRDefault="00CF627D" w14:paraId="561E0C2C" w14:textId="728293FD">
      <w:pPr>
        <w:pStyle w:val="ListParagraph"/>
        <w:rPr>
          <w:bCs/>
        </w:rPr>
      </w:pPr>
      <w:r>
        <w:rPr>
          <w:bCs/>
        </w:rPr>
        <w:t xml:space="preserve">Pembacaan sensor ini berbeda dengan pembacaan perintah actuator. Sensor ini </w:t>
      </w:r>
      <w:r w:rsidR="00E82FB4">
        <w:rPr>
          <w:bCs/>
        </w:rPr>
        <w:t>akan menyala hanya jika actuator benar-benar sudah berada pada posisi tersebut</w:t>
      </w:r>
      <w:r w:rsidR="00A71517">
        <w:rPr>
          <w:bCs/>
        </w:rPr>
        <w:t>.</w:t>
      </w:r>
      <w:r w:rsidR="00167204">
        <w:rPr>
          <w:bCs/>
        </w:rPr>
        <w:t xml:space="preserve"> </w:t>
      </w:r>
      <w:r w:rsidRPr="00167204" w:rsidR="00167204">
        <w:rPr>
          <w:bCs/>
        </w:rPr>
        <w:t>Pada solenoid Eject, terdapat 2 sensor posisi yaitu posisi return dan eject.</w:t>
      </w:r>
      <w:r w:rsidR="00167204">
        <w:rPr>
          <w:bCs/>
        </w:rPr>
        <w:t xml:space="preserve"> </w:t>
      </w:r>
      <w:r w:rsidRPr="00167204" w:rsidR="00167204">
        <w:rPr>
          <w:bCs/>
        </w:rPr>
        <w:t>Saat solenoid berada pada posisi return, sensor posisi return akan menyala dan eject tidak.</w:t>
      </w:r>
    </w:p>
    <w:p w:rsidR="00167204" w:rsidP="00AB7888" w:rsidRDefault="00167204" w14:paraId="04C09516" w14:textId="207DAA75">
      <w:pPr>
        <w:pStyle w:val="ListParagraph"/>
        <w:jc w:val="center"/>
        <w:rPr>
          <w:bCs/>
        </w:rPr>
      </w:pPr>
      <w:r>
        <w:rPr>
          <w:noProof/>
        </w:rPr>
        <w:drawing>
          <wp:inline distT="0" distB="0" distL="0" distR="0" wp14:anchorId="4DDB48A0" wp14:editId="707DEE40">
            <wp:extent cx="2057400" cy="1951247"/>
            <wp:effectExtent l="0" t="0" r="0" b="0"/>
            <wp:docPr id="1688858552" name="Picture 168885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340" b="2820"/>
                    <a:stretch/>
                  </pic:blipFill>
                  <pic:spPr bwMode="auto">
                    <a:xfrm>
                      <a:off x="0" y="0"/>
                      <a:ext cx="2063605" cy="1957132"/>
                    </a:xfrm>
                    <a:prstGeom prst="rect">
                      <a:avLst/>
                    </a:prstGeom>
                    <a:noFill/>
                    <a:ln>
                      <a:noFill/>
                    </a:ln>
                    <a:extLst>
                      <a:ext uri="{53640926-AAD7-44D8-BBD7-CCE9431645EC}">
                        <a14:shadowObscured xmlns:a14="http://schemas.microsoft.com/office/drawing/2010/main"/>
                      </a:ext>
                    </a:extLst>
                  </pic:spPr>
                </pic:pic>
              </a:graphicData>
            </a:graphic>
          </wp:inline>
        </w:drawing>
      </w:r>
      <w:r w:rsidR="00545282">
        <w:rPr>
          <w:bCs/>
        </w:rPr>
        <w:tab/>
      </w:r>
      <w:r w:rsidR="00545282">
        <w:rPr>
          <w:bCs/>
        </w:rPr>
        <w:tab/>
      </w:r>
      <w:r w:rsidRPr="00AB7888" w:rsidR="00AB7888">
        <w:rPr>
          <w:bCs/>
          <w:noProof/>
        </w:rPr>
        <w:drawing>
          <wp:inline distT="0" distB="0" distL="0" distR="0" wp14:anchorId="36D2A895" wp14:editId="3BF169E9">
            <wp:extent cx="1150720" cy="922100"/>
            <wp:effectExtent l="0" t="0" r="0" b="0"/>
            <wp:docPr id="1303431505" name="Picture 1303431505"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1505" name="Gambar 1" descr="Sebuah gambar berisi diagram&#10;&#10;Deskripsi dibuat secara otomatis"/>
                    <pic:cNvPicPr/>
                  </pic:nvPicPr>
                  <pic:blipFill>
                    <a:blip r:embed="rId123"/>
                    <a:stretch>
                      <a:fillRect/>
                    </a:stretch>
                  </pic:blipFill>
                  <pic:spPr>
                    <a:xfrm>
                      <a:off x="0" y="0"/>
                      <a:ext cx="1150720" cy="922100"/>
                    </a:xfrm>
                    <a:prstGeom prst="rect">
                      <a:avLst/>
                    </a:prstGeom>
                  </pic:spPr>
                </pic:pic>
              </a:graphicData>
            </a:graphic>
          </wp:inline>
        </w:drawing>
      </w:r>
    </w:p>
    <w:p w:rsidR="00AB7888" w:rsidP="00167204" w:rsidRDefault="00AB7888" w14:paraId="4D57C4FE" w14:textId="6993C47B">
      <w:pPr>
        <w:pStyle w:val="ListParagraph"/>
        <w:jc w:val="left"/>
        <w:rPr>
          <w:bCs/>
        </w:rPr>
      </w:pPr>
      <w:r>
        <w:rPr>
          <w:bCs/>
        </w:rPr>
        <w:t xml:space="preserve">Sedangkan pada saat solenoid berada pada posisi eject, </w:t>
      </w:r>
      <w:r w:rsidRPr="00167204">
        <w:rPr>
          <w:bCs/>
        </w:rPr>
        <w:t>sensor posisi return</w:t>
      </w:r>
      <w:r>
        <w:rPr>
          <w:bCs/>
        </w:rPr>
        <w:t xml:space="preserve"> tidak</w:t>
      </w:r>
      <w:r w:rsidRPr="00167204">
        <w:rPr>
          <w:bCs/>
        </w:rPr>
        <w:t xml:space="preserve"> akan menyala dan eject </w:t>
      </w:r>
      <w:r>
        <w:rPr>
          <w:bCs/>
        </w:rPr>
        <w:t>akan menyala</w:t>
      </w:r>
      <w:r w:rsidRPr="00167204">
        <w:rPr>
          <w:bCs/>
        </w:rPr>
        <w:t>.</w:t>
      </w:r>
    </w:p>
    <w:p w:rsidRPr="00167204" w:rsidR="00AB7888" w:rsidP="00AB7888" w:rsidRDefault="00AB7888" w14:paraId="2CFF5E34" w14:textId="300F35A9">
      <w:pPr>
        <w:pStyle w:val="ListParagraph"/>
        <w:jc w:val="center"/>
        <w:rPr>
          <w:bCs/>
        </w:rPr>
      </w:pPr>
      <w:r w:rsidRPr="001E49A9">
        <w:rPr>
          <w:b/>
          <w:noProof/>
        </w:rPr>
        <w:drawing>
          <wp:inline distT="0" distB="0" distL="0" distR="0" wp14:anchorId="001842EC" wp14:editId="59B43DC6">
            <wp:extent cx="1342488" cy="1940169"/>
            <wp:effectExtent l="0" t="0" r="0" b="3175"/>
            <wp:docPr id="2096120721" name="Picture 2096120721" descr="Sebuah gambar berisi dalam ruangan, dindi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10298" name="Gambar 1" descr="Sebuah gambar berisi dalam ruangan, dinding&#10;&#10;Deskripsi dibuat secara otomatis"/>
                    <pic:cNvPicPr/>
                  </pic:nvPicPr>
                  <pic:blipFill>
                    <a:blip r:embed="rId119"/>
                    <a:stretch>
                      <a:fillRect/>
                    </a:stretch>
                  </pic:blipFill>
                  <pic:spPr>
                    <a:xfrm>
                      <a:off x="0" y="0"/>
                      <a:ext cx="1352219" cy="1954232"/>
                    </a:xfrm>
                    <a:prstGeom prst="rect">
                      <a:avLst/>
                    </a:prstGeom>
                  </pic:spPr>
                </pic:pic>
              </a:graphicData>
            </a:graphic>
          </wp:inline>
        </w:drawing>
      </w:r>
      <w:r w:rsidR="00545282">
        <w:rPr>
          <w:bCs/>
        </w:rPr>
        <w:tab/>
      </w:r>
      <w:r w:rsidR="00545282">
        <w:rPr>
          <w:bCs/>
        </w:rPr>
        <w:tab/>
      </w:r>
      <w:r w:rsidRPr="00545282" w:rsidR="00545282">
        <w:rPr>
          <w:bCs/>
          <w:noProof/>
        </w:rPr>
        <w:drawing>
          <wp:inline distT="0" distB="0" distL="0" distR="0" wp14:anchorId="2C210276" wp14:editId="0968220B">
            <wp:extent cx="1181202" cy="967824"/>
            <wp:effectExtent l="0" t="0" r="0" b="3810"/>
            <wp:docPr id="1024917584" name="Picture 1024917584"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7584" name="Gambar 1" descr="Sebuah gambar berisi diagram&#10;&#10;Deskripsi dibuat secara otomatis"/>
                    <pic:cNvPicPr/>
                  </pic:nvPicPr>
                  <pic:blipFill>
                    <a:blip r:embed="rId124"/>
                    <a:stretch>
                      <a:fillRect/>
                    </a:stretch>
                  </pic:blipFill>
                  <pic:spPr>
                    <a:xfrm>
                      <a:off x="0" y="0"/>
                      <a:ext cx="1181202" cy="967824"/>
                    </a:xfrm>
                    <a:prstGeom prst="rect">
                      <a:avLst/>
                    </a:prstGeom>
                  </pic:spPr>
                </pic:pic>
              </a:graphicData>
            </a:graphic>
          </wp:inline>
        </w:drawing>
      </w:r>
    </w:p>
    <w:p w:rsidRPr="00DF7BE4" w:rsidR="00BB109F" w:rsidP="00DF7BE4" w:rsidRDefault="00BB109F" w14:paraId="08DF79BA" w14:textId="65658764">
      <w:pPr>
        <w:pStyle w:val="ListParagraph"/>
        <w:numPr>
          <w:ilvl w:val="0"/>
          <w:numId w:val="37"/>
        </w:numPr>
        <w:jc w:val="left"/>
        <w:rPr>
          <w:b/>
        </w:rPr>
      </w:pPr>
      <w:r w:rsidRPr="0097427F">
        <w:t xml:space="preserve">Inductive </w:t>
      </w:r>
      <w:r>
        <w:t>P</w:t>
      </w:r>
      <w:r w:rsidRPr="0097427F">
        <w:t xml:space="preserve">roximity </w:t>
      </w:r>
      <w:r>
        <w:t>S</w:t>
      </w:r>
      <w:r w:rsidRPr="0097427F">
        <w:t>ensor</w:t>
      </w:r>
    </w:p>
    <w:p w:rsidRPr="0097427F" w:rsidR="00BB109F" w:rsidP="00BB109F" w:rsidRDefault="00BB109F" w14:paraId="004D9982" w14:textId="77777777">
      <w:pPr>
        <w:jc w:val="center"/>
        <w:rPr>
          <w:b/>
        </w:rPr>
      </w:pPr>
      <w:r>
        <w:rPr>
          <w:b/>
          <w:noProof/>
        </w:rPr>
        <w:drawing>
          <wp:inline distT="114300" distB="114300" distL="114300" distR="114300" wp14:anchorId="272D49B3" wp14:editId="0F712402">
            <wp:extent cx="2580005" cy="731520"/>
            <wp:effectExtent l="0" t="0" r="0" b="0"/>
            <wp:docPr id="135793421" name="Picture 1357934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Diagram&#10;&#10;Description automatically generated"/>
                    <pic:cNvPicPr preferRelativeResize="0"/>
                  </pic:nvPicPr>
                  <pic:blipFill rotWithShape="1">
                    <a:blip r:embed="rId125"/>
                    <a:srcRect b="64166"/>
                    <a:stretch/>
                  </pic:blipFill>
                  <pic:spPr bwMode="auto">
                    <a:xfrm>
                      <a:off x="0" y="0"/>
                      <a:ext cx="2580188" cy="731572"/>
                    </a:xfrm>
                    <a:prstGeom prst="rect">
                      <a:avLst/>
                    </a:prstGeom>
                    <a:ln>
                      <a:noFill/>
                    </a:ln>
                    <a:extLst>
                      <a:ext uri="{53640926-AAD7-44D8-BBD7-CCE9431645EC}">
                        <a14:shadowObscured xmlns:a14="http://schemas.microsoft.com/office/drawing/2010/main"/>
                      </a:ext>
                    </a:extLst>
                  </pic:spPr>
                </pic:pic>
              </a:graphicData>
            </a:graphic>
          </wp:inline>
        </w:drawing>
      </w:r>
    </w:p>
    <w:p w:rsidR="00BB109F" w:rsidP="00BB109F" w:rsidRDefault="00BB109F" w14:paraId="3C06C7E6" w14:textId="77777777">
      <w:pPr>
        <w:pStyle w:val="ListParagraph"/>
        <w:rPr>
          <w:b/>
        </w:rPr>
      </w:pPr>
      <w:r w:rsidRPr="0097427F">
        <w:t xml:space="preserve">Sensor digunakan untuk mendeteksi keberadaan benda </w:t>
      </w:r>
      <w:r>
        <w:t>logam</w:t>
      </w:r>
      <w:r w:rsidRPr="0097427F">
        <w:t>.</w:t>
      </w:r>
    </w:p>
    <w:p w:rsidR="00BB109F" w:rsidP="00BB109F" w:rsidRDefault="00BB109F" w14:paraId="6B2F9AD2" w14:textId="77777777">
      <w:pPr>
        <w:pStyle w:val="ListParagraph"/>
        <w:rPr>
          <w:b/>
        </w:rPr>
      </w:pPr>
      <w:r>
        <w:t>Pembacaannya dirancang sebagai suatu kontak dengan program berikut.</w:t>
      </w:r>
    </w:p>
    <w:p w:rsidR="00BB109F" w:rsidP="00BB109F" w:rsidRDefault="00BB109F" w14:paraId="1C535178" w14:textId="77777777">
      <w:pPr>
        <w:pStyle w:val="ListParagraph"/>
        <w:jc w:val="center"/>
        <w:rPr>
          <w:b/>
        </w:rPr>
      </w:pPr>
      <w:r w:rsidRPr="00F81267">
        <w:rPr>
          <w:b/>
          <w:noProof/>
        </w:rPr>
        <w:drawing>
          <wp:inline distT="0" distB="0" distL="0" distR="0" wp14:anchorId="027F1B40" wp14:editId="61451467">
            <wp:extent cx="4312067" cy="1164958"/>
            <wp:effectExtent l="0" t="0" r="0" b="0"/>
            <wp:docPr id="2029959091" name="Picture 2029959091" descr="A diagram of a ladder logic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6561" name="Picture 1" descr="A diagram of a ladder logic program&#10;&#10;Description automatically generated with low confidence"/>
                    <pic:cNvPicPr/>
                  </pic:nvPicPr>
                  <pic:blipFill>
                    <a:blip r:embed="rId126"/>
                    <a:stretch>
                      <a:fillRect/>
                    </a:stretch>
                  </pic:blipFill>
                  <pic:spPr>
                    <a:xfrm>
                      <a:off x="0" y="0"/>
                      <a:ext cx="4345306" cy="1173938"/>
                    </a:xfrm>
                    <a:prstGeom prst="rect">
                      <a:avLst/>
                    </a:prstGeom>
                  </pic:spPr>
                </pic:pic>
              </a:graphicData>
            </a:graphic>
          </wp:inline>
        </w:drawing>
      </w:r>
    </w:p>
    <w:p w:rsidR="00BB109F" w:rsidP="00BB109F" w:rsidRDefault="00BB109F" w14:paraId="436920B7" w14:textId="77777777">
      <w:pPr>
        <w:pStyle w:val="ListParagraph"/>
        <w:jc w:val="center"/>
        <w:rPr>
          <w:b/>
        </w:rPr>
      </w:pPr>
      <w:r>
        <w:t>Gambar xx. Program Pembacaan Sensor Proximity</w:t>
      </w:r>
    </w:p>
    <w:p w:rsidRPr="009B73DA" w:rsidR="00BB109F" w:rsidP="00BB109F" w:rsidRDefault="00BB109F" w14:paraId="3318E832" w14:textId="77777777">
      <w:pPr>
        <w:pStyle w:val="ListParagraph"/>
        <w:rPr>
          <w:b/>
        </w:rPr>
      </w:pPr>
      <w:r>
        <w:t>Saat benda metal tidak di depan sensor, kontak tidak menyala, seperti gambar berikut</w:t>
      </w:r>
    </w:p>
    <w:p w:rsidR="00BB109F" w:rsidP="00BB109F" w:rsidRDefault="00BB109F" w14:paraId="5D90863A" w14:textId="77777777">
      <w:pPr>
        <w:pStyle w:val="ListParagraph"/>
        <w:jc w:val="center"/>
        <w:rPr>
          <w:b/>
        </w:rPr>
      </w:pPr>
      <w:r>
        <w:rPr>
          <w:b/>
          <w:noProof/>
        </w:rPr>
        <w:drawing>
          <wp:inline distT="114300" distB="114300" distL="114300" distR="114300" wp14:anchorId="322CAF6E" wp14:editId="7752CAAD">
            <wp:extent cx="1478280" cy="678180"/>
            <wp:effectExtent l="0" t="0" r="7620" b="7620"/>
            <wp:docPr id="533535657" name="Picture 53353565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Diagram&#10;&#10;Description automatically generated"/>
                    <pic:cNvPicPr preferRelativeResize="0"/>
                  </pic:nvPicPr>
                  <pic:blipFill rotWithShape="1">
                    <a:blip r:embed="rId125"/>
                    <a:srcRect l="19798" t="34716" r="22876" b="32047"/>
                    <a:stretch/>
                  </pic:blipFill>
                  <pic:spPr bwMode="auto">
                    <a:xfrm>
                      <a:off x="0" y="0"/>
                      <a:ext cx="1479113" cy="678562"/>
                    </a:xfrm>
                    <a:prstGeom prst="rect">
                      <a:avLst/>
                    </a:prstGeom>
                    <a:ln>
                      <a:noFill/>
                    </a:ln>
                    <a:extLst>
                      <a:ext uri="{53640926-AAD7-44D8-BBD7-CCE9431645EC}">
                        <a14:shadowObscured xmlns:a14="http://schemas.microsoft.com/office/drawing/2010/main"/>
                      </a:ext>
                    </a:extLst>
                  </pic:spPr>
                </pic:pic>
              </a:graphicData>
            </a:graphic>
          </wp:inline>
        </w:drawing>
      </w:r>
    </w:p>
    <w:p w:rsidR="00BB109F" w:rsidP="00BB109F" w:rsidRDefault="00BB109F" w14:paraId="0C7A4487" w14:textId="77777777">
      <w:pPr>
        <w:pStyle w:val="ListParagraph"/>
        <w:jc w:val="center"/>
        <w:rPr>
          <w:b/>
        </w:rPr>
      </w:pPr>
      <w:r>
        <w:t>Gambar xx. Benda Metal tidak di depan sensor</w:t>
      </w:r>
    </w:p>
    <w:p w:rsidR="00BB109F" w:rsidP="00BB109F" w:rsidRDefault="00BB109F" w14:paraId="49A3A045" w14:textId="77777777">
      <w:pPr>
        <w:pStyle w:val="ListParagraph"/>
        <w:jc w:val="center"/>
        <w:rPr>
          <w:b/>
        </w:rPr>
      </w:pPr>
      <w:r w:rsidRPr="009B28DE">
        <w:rPr>
          <w:b/>
          <w:noProof/>
        </w:rPr>
        <w:drawing>
          <wp:inline distT="0" distB="0" distL="0" distR="0" wp14:anchorId="3E364622" wp14:editId="432D66C9">
            <wp:extent cx="2027096" cy="754445"/>
            <wp:effectExtent l="0" t="0" r="0" b="7620"/>
            <wp:docPr id="1802168370" name="Picture 180216837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6029" name="Gambar 1" descr="Sebuah gambar berisi teks&#10;&#10;Deskripsi dibuat secara otomatis"/>
                    <pic:cNvPicPr/>
                  </pic:nvPicPr>
                  <pic:blipFill>
                    <a:blip r:embed="rId127"/>
                    <a:stretch>
                      <a:fillRect/>
                    </a:stretch>
                  </pic:blipFill>
                  <pic:spPr>
                    <a:xfrm>
                      <a:off x="0" y="0"/>
                      <a:ext cx="2027096" cy="754445"/>
                    </a:xfrm>
                    <a:prstGeom prst="rect">
                      <a:avLst/>
                    </a:prstGeom>
                  </pic:spPr>
                </pic:pic>
              </a:graphicData>
            </a:graphic>
          </wp:inline>
        </w:drawing>
      </w:r>
    </w:p>
    <w:p w:rsidR="00BB109F" w:rsidP="00BB109F" w:rsidRDefault="00BB109F" w14:paraId="25485DDF" w14:textId="77777777">
      <w:pPr>
        <w:pStyle w:val="ListParagraph"/>
        <w:jc w:val="center"/>
        <w:rPr>
          <w:b/>
        </w:rPr>
      </w:pPr>
      <w:r>
        <w:t>Gambar xx. Kontak Tidak Menyala</w:t>
      </w:r>
    </w:p>
    <w:p w:rsidRPr="00A83929" w:rsidR="00BB109F" w:rsidP="00BB109F" w:rsidRDefault="00BB109F" w14:paraId="6445EF94" w14:textId="77777777">
      <w:pPr>
        <w:pStyle w:val="ListParagraph"/>
        <w:rPr>
          <w:b/>
        </w:rPr>
      </w:pPr>
      <w:r>
        <w:t>Saat benda metal di depan sensor, kontak menyala, seperti gambar berikut</w:t>
      </w:r>
    </w:p>
    <w:p w:rsidR="00BB109F" w:rsidP="00BB109F" w:rsidRDefault="00BB109F" w14:paraId="6A04EA1D" w14:textId="77777777">
      <w:pPr>
        <w:pStyle w:val="ListParagraph"/>
        <w:jc w:val="center"/>
        <w:rPr>
          <w:b/>
        </w:rPr>
      </w:pPr>
      <w:r>
        <w:rPr>
          <w:b/>
          <w:noProof/>
        </w:rPr>
        <w:drawing>
          <wp:inline distT="114300" distB="114300" distL="114300" distR="114300" wp14:anchorId="3FCCFE18" wp14:editId="363CA6BA">
            <wp:extent cx="1173480" cy="645795"/>
            <wp:effectExtent l="0" t="0" r="7620" b="1905"/>
            <wp:docPr id="1214744168" name="Picture 121474416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Diagram&#10;&#10;Description automatically generated"/>
                    <pic:cNvPicPr preferRelativeResize="0"/>
                  </pic:nvPicPr>
                  <pic:blipFill rotWithShape="1">
                    <a:blip r:embed="rId125"/>
                    <a:srcRect l="32503" t="68323" r="21951"/>
                    <a:stretch/>
                  </pic:blipFill>
                  <pic:spPr bwMode="auto">
                    <a:xfrm>
                      <a:off x="0" y="0"/>
                      <a:ext cx="1175148" cy="646713"/>
                    </a:xfrm>
                    <a:prstGeom prst="rect">
                      <a:avLst/>
                    </a:prstGeom>
                    <a:ln>
                      <a:noFill/>
                    </a:ln>
                    <a:extLst>
                      <a:ext uri="{53640926-AAD7-44D8-BBD7-CCE9431645EC}">
                        <a14:shadowObscured xmlns:a14="http://schemas.microsoft.com/office/drawing/2010/main"/>
                      </a:ext>
                    </a:extLst>
                  </pic:spPr>
                </pic:pic>
              </a:graphicData>
            </a:graphic>
          </wp:inline>
        </w:drawing>
      </w:r>
    </w:p>
    <w:p w:rsidRPr="00923CAE" w:rsidR="00BB109F" w:rsidP="00BB109F" w:rsidRDefault="00BB109F" w14:paraId="59964335" w14:textId="77777777">
      <w:pPr>
        <w:pStyle w:val="ListParagraph"/>
        <w:jc w:val="center"/>
        <w:rPr>
          <w:b/>
        </w:rPr>
      </w:pPr>
      <w:r>
        <w:t>Gambar xx. Benda Metal di depan sensor</w:t>
      </w:r>
    </w:p>
    <w:p w:rsidR="00BB109F" w:rsidP="00BB109F" w:rsidRDefault="00BB109F" w14:paraId="749D3EF0" w14:textId="77777777">
      <w:pPr>
        <w:pStyle w:val="ListParagraph"/>
        <w:jc w:val="center"/>
        <w:rPr>
          <w:b/>
        </w:rPr>
      </w:pPr>
      <w:r w:rsidRPr="00923CAE">
        <w:rPr>
          <w:b/>
          <w:noProof/>
        </w:rPr>
        <w:drawing>
          <wp:inline distT="0" distB="0" distL="0" distR="0" wp14:anchorId="4FD4F666" wp14:editId="37FD962D">
            <wp:extent cx="1729890" cy="685859"/>
            <wp:effectExtent l="0" t="0" r="3810" b="0"/>
            <wp:docPr id="1989185245" name="Picture 1989185245"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5245" name="Gambar 1" descr="Sebuah gambar berisi teks, papan tulis&#10;&#10;Deskripsi dibuat secara otomatis"/>
                    <pic:cNvPicPr/>
                  </pic:nvPicPr>
                  <pic:blipFill>
                    <a:blip r:embed="rId128"/>
                    <a:stretch>
                      <a:fillRect/>
                    </a:stretch>
                  </pic:blipFill>
                  <pic:spPr>
                    <a:xfrm>
                      <a:off x="0" y="0"/>
                      <a:ext cx="1729890" cy="685859"/>
                    </a:xfrm>
                    <a:prstGeom prst="rect">
                      <a:avLst/>
                    </a:prstGeom>
                  </pic:spPr>
                </pic:pic>
              </a:graphicData>
            </a:graphic>
          </wp:inline>
        </w:drawing>
      </w:r>
    </w:p>
    <w:p w:rsidRPr="00923CAE" w:rsidR="00BB109F" w:rsidP="00BB109F" w:rsidRDefault="00BB109F" w14:paraId="4F847299" w14:textId="77777777">
      <w:pPr>
        <w:pStyle w:val="ListParagraph"/>
        <w:jc w:val="center"/>
        <w:rPr>
          <w:b/>
        </w:rPr>
      </w:pPr>
      <w:r>
        <w:t>Gambar xx. Kontak Menyala</w:t>
      </w:r>
    </w:p>
    <w:p w:rsidR="00BB109F" w:rsidP="00BB109F" w:rsidRDefault="00BB109F" w14:paraId="3442FC8D" w14:textId="77777777">
      <w:pPr>
        <w:pStyle w:val="ListParagraph"/>
        <w:ind w:left="426"/>
      </w:pPr>
    </w:p>
    <w:p w:rsidR="007A60FD" w:rsidP="00CF1B8A" w:rsidRDefault="007A60FD" w14:paraId="36456409" w14:textId="666E65C4">
      <w:pPr>
        <w:pStyle w:val="ListParagraph"/>
        <w:numPr>
          <w:ilvl w:val="1"/>
          <w:numId w:val="10"/>
        </w:numPr>
        <w:ind w:left="426"/>
      </w:pPr>
      <w:r w:rsidRPr="007A60FD">
        <w:t>Pick and place Module</w:t>
      </w:r>
    </w:p>
    <w:p w:rsidRPr="003B055E" w:rsidR="003B055E" w:rsidP="00CF1B8A" w:rsidRDefault="007A60FD" w14:paraId="129D3B2A" w14:textId="087074F6">
      <w:pPr>
        <w:pStyle w:val="ListParagraph"/>
        <w:ind w:left="426"/>
      </w:pPr>
      <w:r w:rsidRPr="007A60FD">
        <w:t>Modul pick and place process digunakan untuk memindahan benda dengan mengangkat benda dari line 1 ke line 2. Modul ini juga</w:t>
      </w:r>
      <w:r>
        <w:t xml:space="preserve"> </w:t>
      </w:r>
      <w:r w:rsidRPr="007A60FD">
        <w:t>dilengkapi dengan indikator lampu 3 warna yang digunakan sesuai</w:t>
      </w:r>
      <w:r>
        <w:t xml:space="preserve"> </w:t>
      </w:r>
      <w:r w:rsidRPr="007A60FD">
        <w:t>keinginan seperti lampu hijau proses on dan lampu merah terjadi</w:t>
      </w:r>
      <w:r>
        <w:t xml:space="preserve"> </w:t>
      </w:r>
      <w:r w:rsidRPr="007A60FD">
        <w:t>permasalahan dengan kondisi sesuai yang diinginkan. Pick and place</w:t>
      </w:r>
      <w:r>
        <w:t xml:space="preserve"> </w:t>
      </w:r>
      <w:r w:rsidRPr="007A60FD">
        <w:t>process bergerak memutar searah jarum jam / clockwise (CW) menuju</w:t>
      </w:r>
      <w:r w:rsidR="003B055E">
        <w:t xml:space="preserve"> </w:t>
      </w:r>
      <w:r w:rsidRPr="003B055E" w:rsidR="003B055E">
        <w:t xml:space="preserve">line 1 dan </w:t>
      </w:r>
      <w:r w:rsidRPr="003B055E" w:rsidR="00A94C03">
        <w:t>counterclockwise</w:t>
      </w:r>
      <w:r w:rsidRPr="003B055E" w:rsidR="003B055E">
        <w:t xml:space="preserve"> (CCW) berlawanan arah jarum jam menuju</w:t>
      </w:r>
      <w:r w:rsidR="003B055E">
        <w:t xml:space="preserve"> </w:t>
      </w:r>
      <w:r w:rsidRPr="003B055E" w:rsidR="003B055E">
        <w:t>line 2 oleh rotary cylinder. Pergerakan rotary cylinder ketika telah</w:t>
      </w:r>
      <w:r w:rsidR="003B055E">
        <w:t xml:space="preserve"> </w:t>
      </w:r>
      <w:r w:rsidRPr="003B055E" w:rsidR="003B055E">
        <w:t>mecapai line 1 atau 2 yakni melakukan aksi secara vertical dan horizontal</w:t>
      </w:r>
    </w:p>
    <w:p w:rsidR="007A60FD" w:rsidP="00CF1B8A" w:rsidRDefault="003B055E" w14:paraId="7F8AFE49" w14:textId="5D43C8EC">
      <w:pPr>
        <w:pStyle w:val="ListParagraph"/>
        <w:ind w:left="426"/>
      </w:pPr>
      <w:r w:rsidRPr="003B055E">
        <w:t>dengan tujuan untuk mengarah ke benda dan mengankat benda ke atas.</w:t>
      </w:r>
      <w:r>
        <w:t xml:space="preserve"> </w:t>
      </w:r>
      <w:r w:rsidRPr="003B055E">
        <w:t>Benda tersebut menempel pada pad oleh aksi vacuum generator yang</w:t>
      </w:r>
      <w:r>
        <w:t xml:space="preserve"> </w:t>
      </w:r>
      <w:r w:rsidRPr="003B055E">
        <w:t>terdapat pada ujung rotary cylinder. Benda kerja dapat dipindahkan</w:t>
      </w:r>
      <w:r>
        <w:t xml:space="preserve"> </w:t>
      </w:r>
      <w:r w:rsidRPr="003B055E">
        <w:t>menggunakan pick and place dengan sya</w:t>
      </w:r>
      <w:r w:rsidR="00A94C03">
        <w:t>r</w:t>
      </w:r>
      <w:r w:rsidRPr="003B055E">
        <w:t>at permukaan atas benda harus</w:t>
      </w:r>
      <w:r>
        <w:t xml:space="preserve"> </w:t>
      </w:r>
      <w:r w:rsidRPr="003B055E">
        <w:t xml:space="preserve">datar. Untuk mempermudah pemahaman dapat dilihat pada Gambar </w:t>
      </w:r>
      <w:r>
        <w:t>4</w:t>
      </w:r>
      <w:r w:rsidRPr="003B055E">
        <w:t>.4</w:t>
      </w:r>
      <w:r>
        <w:t xml:space="preserve"> </w:t>
      </w:r>
      <w:r w:rsidRPr="003B055E">
        <w:t>dibawah ini.</w:t>
      </w:r>
    </w:p>
    <w:p w:rsidR="003B055E" w:rsidP="00CF1B8A" w:rsidRDefault="003B055E" w14:paraId="35F542EE" w14:textId="6363BDFE">
      <w:pPr>
        <w:pStyle w:val="ListParagraph"/>
        <w:ind w:left="426"/>
        <w:jc w:val="center"/>
      </w:pPr>
      <w:r>
        <w:rPr>
          <w:noProof/>
        </w:rPr>
        <w:drawing>
          <wp:inline distT="0" distB="0" distL="0" distR="0" wp14:anchorId="047CA0FA" wp14:editId="30168A73">
            <wp:extent cx="3546870" cy="1329338"/>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6161"/>
                    <a:stretch/>
                  </pic:blipFill>
                  <pic:spPr bwMode="auto">
                    <a:xfrm>
                      <a:off x="0" y="0"/>
                      <a:ext cx="3555552" cy="1332592"/>
                    </a:xfrm>
                    <a:prstGeom prst="rect">
                      <a:avLst/>
                    </a:prstGeom>
                    <a:ln>
                      <a:noFill/>
                    </a:ln>
                    <a:extLst>
                      <a:ext uri="{53640926-AAD7-44D8-BBD7-CCE9431645EC}">
                        <a14:shadowObscured xmlns:a14="http://schemas.microsoft.com/office/drawing/2010/main"/>
                      </a:ext>
                    </a:extLst>
                  </pic:spPr>
                </pic:pic>
              </a:graphicData>
            </a:graphic>
          </wp:inline>
        </w:drawing>
      </w:r>
    </w:p>
    <w:p w:rsidRPr="00C92EBD" w:rsidR="00C92EBD" w:rsidP="00CF1B8A" w:rsidRDefault="00C92EBD" w14:paraId="6ECCF819" w14:textId="7B877FE4">
      <w:pPr>
        <w:pStyle w:val="ListParagraph"/>
        <w:ind w:left="426"/>
        <w:jc w:val="center"/>
      </w:pPr>
      <w:r w:rsidRPr="00C92EBD">
        <w:t>Gambar 2.4 Pick and place module [1]</w:t>
      </w:r>
    </w:p>
    <w:p w:rsidR="000C4392" w:rsidP="000C4392" w:rsidRDefault="00C92EBD" w14:paraId="537E8B28" w14:textId="3F043A11">
      <w:pPr>
        <w:pStyle w:val="ListParagraph"/>
        <w:ind w:left="426"/>
      </w:pPr>
      <w:r w:rsidRPr="00C92EBD">
        <w:t>Modul pick and place tersusun oleh beberapa komponen yang menunjang</w:t>
      </w:r>
      <w:r>
        <w:t xml:space="preserve"> </w:t>
      </w:r>
      <w:r w:rsidRPr="00C92EBD">
        <w:t>kinerja sistem seperti pada Gambar 2.4 yakni:</w:t>
      </w:r>
    </w:p>
    <w:p w:rsidRPr="000C4392" w:rsidR="000C4392" w:rsidP="000C4392" w:rsidRDefault="000C4392" w14:paraId="16467624" w14:textId="46408FFB">
      <w:pPr>
        <w:pStyle w:val="ListParagraph"/>
        <w:numPr>
          <w:ilvl w:val="0"/>
          <w:numId w:val="34"/>
        </w:numPr>
      </w:pPr>
      <w:r w:rsidRPr="000C4392">
        <w:t>Rotary Cylinder</w:t>
      </w:r>
    </w:p>
    <w:p w:rsidRPr="000C4392" w:rsidR="000C4392" w:rsidP="000C4392" w:rsidRDefault="000C4392" w14:paraId="0F07D463" w14:textId="374B6233">
      <w:pPr>
        <w:pStyle w:val="ListParagraph"/>
        <w:numPr>
          <w:ilvl w:val="0"/>
          <w:numId w:val="34"/>
        </w:numPr>
      </w:pPr>
      <w:r w:rsidRPr="000C4392">
        <w:t>Vacuum lifting pneumatik</w:t>
      </w:r>
    </w:p>
    <w:p w:rsidRPr="000C4392" w:rsidR="000C4392" w:rsidP="000C4392" w:rsidRDefault="000C4392" w14:paraId="14B4B1A0" w14:textId="566C2D04">
      <w:pPr>
        <w:pStyle w:val="ListParagraph"/>
        <w:numPr>
          <w:ilvl w:val="0"/>
          <w:numId w:val="34"/>
        </w:numPr>
      </w:pPr>
      <w:r w:rsidRPr="000C4392">
        <w:t>Indikator lampu 3 warna</w:t>
      </w:r>
    </w:p>
    <w:p w:rsidR="00C92EBD" w:rsidP="000C4392" w:rsidRDefault="00C92EBD" w14:paraId="2EB873F4" w14:textId="240FA428">
      <w:pPr>
        <w:pStyle w:val="ListParagraph"/>
        <w:numPr>
          <w:ilvl w:val="0"/>
          <w:numId w:val="35"/>
        </w:numPr>
      </w:pPr>
      <w:r w:rsidRPr="00FA21A1">
        <w:rPr>
          <w:b/>
          <w:bCs/>
        </w:rPr>
        <w:t>Rotary cylinder</w:t>
      </w:r>
      <w:r w:rsidRPr="00FB00A0">
        <w:rPr>
          <w:b/>
          <w:bCs/>
        </w:rPr>
        <w:t xml:space="preserve"> </w:t>
      </w:r>
      <w:r w:rsidR="00FB00A0">
        <w:t>(</w:t>
      </w:r>
      <w:r w:rsidRPr="00C92EBD">
        <w:t>memindahkan benda dari line 1 ke line 2</w:t>
      </w:r>
      <w:r>
        <w:t xml:space="preserve"> </w:t>
      </w:r>
      <w:r w:rsidRPr="00C92EBD">
        <w:t>dan aksi vertical horizontal)</w:t>
      </w:r>
    </w:p>
    <w:p w:rsidRPr="00D42EFB" w:rsidR="00FB00A0" w:rsidP="00FB00A0" w:rsidRDefault="00FB00A0" w14:paraId="0A7CFD0D" w14:textId="77777777">
      <w:pPr>
        <w:pStyle w:val="ListParagraph"/>
        <w:ind w:left="786"/>
      </w:pPr>
      <w:r w:rsidRPr="00FB00A0">
        <w:rPr>
          <w:i/>
          <w:iCs/>
        </w:rPr>
        <w:t xml:space="preserve">Rotary cylinder </w:t>
      </w:r>
      <w:r w:rsidRPr="00DA23A1">
        <w:t>merupakan jenis ak</w:t>
      </w:r>
      <w:r>
        <w:t xml:space="preserve">tuator silinder pneumatic </w:t>
      </w:r>
      <w:r w:rsidRPr="00FB00A0">
        <w:rPr>
          <w:i/>
          <w:iCs/>
        </w:rPr>
        <w:t>rack and pinion</w:t>
      </w:r>
      <w:r>
        <w:t xml:space="preserve"> yang digunakan untuk memberikan gerakan berputar atau sudut yang ditentukan dengan prinsip torsi.</w:t>
      </w:r>
    </w:p>
    <w:p w:rsidR="00FB00A0" w:rsidP="00FB00A0" w:rsidRDefault="00FB00A0" w14:paraId="098A7678" w14:textId="77777777">
      <w:pPr>
        <w:ind w:left="426"/>
        <w:jc w:val="center"/>
        <w:rPr>
          <w:lang w:val="pt-BR"/>
        </w:rPr>
      </w:pPr>
      <w:r>
        <w:rPr>
          <w:noProof/>
        </w:rPr>
        <w:drawing>
          <wp:inline distT="0" distB="0" distL="0" distR="0" wp14:anchorId="103D9910" wp14:editId="2625A5C0">
            <wp:extent cx="2342781" cy="1326777"/>
            <wp:effectExtent l="0" t="0" r="635" b="6985"/>
            <wp:docPr id="1415602185" name="Picture 1415602185" descr="Rotary Actuator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ry Actuator - an overview | ScienceDirect Topic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53406" cy="1332794"/>
                    </a:xfrm>
                    <a:prstGeom prst="rect">
                      <a:avLst/>
                    </a:prstGeom>
                    <a:noFill/>
                    <a:ln>
                      <a:noFill/>
                    </a:ln>
                  </pic:spPr>
                </pic:pic>
              </a:graphicData>
            </a:graphic>
          </wp:inline>
        </w:drawing>
      </w:r>
    </w:p>
    <w:p w:rsidRPr="00FB00A0" w:rsidR="00FB00A0" w:rsidP="00FB00A0" w:rsidRDefault="00FB00A0" w14:paraId="63A2B5EE" w14:textId="150F5DB4">
      <w:pPr>
        <w:ind w:left="426"/>
        <w:jc w:val="center"/>
        <w:rPr>
          <w:lang w:val="pt-BR"/>
        </w:rPr>
      </w:pPr>
      <w:r w:rsidRPr="00FB00A0">
        <w:rPr>
          <w:lang w:val="pt-BR"/>
        </w:rPr>
        <w:t>Gambar x. Aktuator Pneumatik</w:t>
      </w:r>
    </w:p>
    <w:p w:rsidRPr="00FB00A0" w:rsidR="00FB00A0" w:rsidP="00FB00A0" w:rsidRDefault="00FB00A0" w14:paraId="742A44B3" w14:textId="2784BAF5">
      <w:pPr>
        <w:pStyle w:val="ListParagraph"/>
        <w:ind w:left="786"/>
        <w:rPr>
          <w:lang w:val="pt-BR"/>
        </w:rPr>
      </w:pPr>
      <w:r w:rsidRPr="00FB00A0">
        <w:rPr>
          <w:lang w:val="pt-BR"/>
        </w:rPr>
        <w:t>Arah rotasi aktuator ini terdiri dari dua jenis yaitu searah dan berbalik jarum jam. Dalam aktuator (</w:t>
      </w:r>
      <w:r w:rsidRPr="00FB00A0">
        <w:rPr>
          <w:i/>
          <w:iCs/>
          <w:lang w:val="pt-BR"/>
        </w:rPr>
        <w:t>double acting</w:t>
      </w:r>
      <w:r w:rsidRPr="00FB00A0">
        <w:rPr>
          <w:lang w:val="pt-BR"/>
        </w:rPr>
        <w:t>) udara akan disuplai ke kedua sisi piston, apabila tekanan udara yang lebih tinggi di satu sisi, aktutor dapat mendorong piston ke sisi lain sesuai rotasi yang diperlukan sehingga memberikan gerakan putar</w:t>
      </w:r>
      <w:r w:rsidR="00C737E4">
        <w:rPr>
          <w:lang w:val="pt-BR"/>
        </w:rPr>
        <w:t xml:space="preserve"> menuju titik obyek yang telah terdeteksi oleh sensor sistem,</w:t>
      </w:r>
      <w:r w:rsidRPr="00FB00A0">
        <w:rPr>
          <w:lang w:val="pt-BR"/>
        </w:rPr>
        <w:t xml:space="preserve"> seperti ilustrasi berikut:</w:t>
      </w:r>
    </w:p>
    <w:p w:rsidRPr="00FB00A0" w:rsidR="00FB00A0" w:rsidP="00FB00A0" w:rsidRDefault="00FB00A0" w14:paraId="149A6DAF" w14:textId="77777777">
      <w:pPr>
        <w:pStyle w:val="ListParagraph"/>
        <w:ind w:left="786"/>
        <w:jc w:val="center"/>
        <w:rPr>
          <w:lang w:val="pt-BR"/>
        </w:rPr>
      </w:pPr>
      <w:r>
        <w:rPr>
          <w:noProof/>
        </w:rPr>
        <w:drawing>
          <wp:inline distT="0" distB="0" distL="0" distR="0" wp14:anchorId="0D546D4D" wp14:editId="7AF1DF70">
            <wp:extent cx="3847939" cy="1099227"/>
            <wp:effectExtent l="0" t="0" r="635" b="5715"/>
            <wp:docPr id="437214153" name="Picture 437214153" descr="Aktuator putar pneumatik rak ganda kerja g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397748"/>
                    <pic:cNvPicPr/>
                  </pic:nvPicPr>
                  <pic:blipFill>
                    <a:blip r:embed="rId131">
                      <a:extLst>
                        <a:ext uri="{28A0092B-C50C-407E-A947-70E740481C1C}">
                          <a14:useLocalDpi xmlns:a14="http://schemas.microsoft.com/office/drawing/2010/main" val="0"/>
                        </a:ext>
                      </a:extLst>
                    </a:blip>
                    <a:stretch>
                      <a:fillRect/>
                    </a:stretch>
                  </pic:blipFill>
                  <pic:spPr>
                    <a:xfrm>
                      <a:off x="0" y="0"/>
                      <a:ext cx="3865150" cy="1104144"/>
                    </a:xfrm>
                    <a:prstGeom prst="rect">
                      <a:avLst/>
                    </a:prstGeom>
                  </pic:spPr>
                </pic:pic>
              </a:graphicData>
            </a:graphic>
          </wp:inline>
        </w:drawing>
      </w:r>
    </w:p>
    <w:p w:rsidRPr="00607525" w:rsidR="00FB00A0" w:rsidP="00FB00A0" w:rsidRDefault="00FB00A0" w14:paraId="036E805C" w14:textId="77777777">
      <w:pPr>
        <w:pStyle w:val="ListParagraph"/>
        <w:ind w:left="786"/>
        <w:jc w:val="center"/>
      </w:pPr>
      <w:r w:rsidRPr="00607525">
        <w:t xml:space="preserve">Gambar x. </w:t>
      </w:r>
      <w:r w:rsidRPr="000B5101">
        <w:t>Double-acting double-rack pneumatic rotary actuator</w:t>
      </w:r>
    </w:p>
    <w:p w:rsidR="00FB00A0" w:rsidP="00FB00A0" w:rsidRDefault="00FB00A0" w14:paraId="413EFC39" w14:textId="77777777">
      <w:pPr>
        <w:pStyle w:val="ListParagraph"/>
        <w:ind w:left="786"/>
        <w:jc w:val="center"/>
        <w:rPr>
          <w:lang w:val="pt-BR"/>
        </w:rPr>
      </w:pPr>
      <w:r>
        <w:rPr>
          <w:noProof/>
        </w:rPr>
        <mc:AlternateContent>
          <mc:Choice Requires="wps">
            <w:drawing>
              <wp:anchor distT="0" distB="0" distL="114300" distR="114300" simplePos="0" relativeHeight="251686400" behindDoc="0" locked="0" layoutInCell="1" allowOverlap="1" wp14:anchorId="2C15BBEE" wp14:editId="58D77732">
                <wp:simplePos x="0" y="0"/>
                <wp:positionH relativeFrom="column">
                  <wp:posOffset>3316522</wp:posOffset>
                </wp:positionH>
                <wp:positionV relativeFrom="paragraph">
                  <wp:posOffset>276143</wp:posOffset>
                </wp:positionV>
                <wp:extent cx="658458" cy="441889"/>
                <wp:effectExtent l="19050" t="38100" r="8890" b="111125"/>
                <wp:wrapNone/>
                <wp:docPr id="1865289850" name="Arrow: U-Turn 1865289850"/>
                <wp:cNvGraphicFramePr/>
                <a:graphic xmlns:a="http://schemas.openxmlformats.org/drawingml/2006/main">
                  <a:graphicData uri="http://schemas.microsoft.com/office/word/2010/wordprocessingShape">
                    <wps:wsp>
                      <wps:cNvSpPr/>
                      <wps:spPr>
                        <a:xfrm rot="20548847">
                          <a:off x="0" y="0"/>
                          <a:ext cx="658458" cy="441889"/>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2D91F419">
              <v:shape id="Arrow: U-Turn 1865289850" style="position:absolute;margin-left:261.15pt;margin-top:21.75pt;width:51.85pt;height:34.8pt;rotation:-1148139fd;z-index:2516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8458,441889" o:spid="_x0000_s1026" fillcolor="#4472c4 [3204]" strokecolor="#1f3763 [1604]" strokeweight="1pt" path="m,441889l,193326c,86555,86555,,193326,l409895,c516666,,603221,86555,603221,193326v,9206,1,18413,1,27619l658458,220945,547986,331417,437514,220945r55236,l492750,193326v,-45759,-37095,-82854,-82854,-82854l193326,110472v-45759,,-82854,37095,-82854,82854l110472,441889,,44188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" w14:anchorId="4ADEDB79">
                <v:stroke joinstyle="miter"/>
                <v:path arrowok="t" o:connecttype="custom" o:connectlocs="0,441889;0,193326;193326,0;409895,0;603221,193326;603222,220945;658458,220945;547986,331417;437514,220945;492750,220945;492750,193326;409896,110472;193326,110472;110472,193326;110472,441889;0,441889" o:connectangles="0,0,0,0,0,0,0,0,0,0,0,0,0,0,0,0"/>
              </v:shape>
            </w:pict>
          </mc:Fallback>
        </mc:AlternateContent>
      </w:r>
      <w:r>
        <w:rPr>
          <w:noProof/>
        </w:rPr>
        <mc:AlternateContent>
          <mc:Choice Requires="wpi">
            <w:drawing>
              <wp:anchor distT="0" distB="0" distL="114300" distR="114300" simplePos="0" relativeHeight="251685376" behindDoc="0" locked="0" layoutInCell="1" allowOverlap="1" wp14:anchorId="5D049BEB" wp14:editId="14DE6FA6">
                <wp:simplePos x="0" y="0"/>
                <wp:positionH relativeFrom="column">
                  <wp:posOffset>2857680</wp:posOffset>
                </wp:positionH>
                <wp:positionV relativeFrom="paragraph">
                  <wp:posOffset>1902915</wp:posOffset>
                </wp:positionV>
                <wp:extent cx="360" cy="360"/>
                <wp:effectExtent l="38100" t="38100" r="38100" b="38100"/>
                <wp:wrapNone/>
                <wp:docPr id="1362374518" name="Ink 7"/>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68CD1706">
              <v:shapetype id="_x0000_t75" coordsize="21600,21600" filled="f" stroked="f" o:spt="75" o:preferrelative="t" path="m@4@5l@4@11@9@11@9@5xe" w14:anchorId="007B043C">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7" style="position:absolute;margin-left:224.65pt;margin-top:149.5pt;width:.75pt;height:.75pt;z-index:2516603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CAKA27sBAABfBAAAEAAAAAAAAAAAAAAAAADTAwAAZHJzL2luay9pbmsx&#10;LnhtbFBLAQItABQABgAIAAAAIQCnT/KJ4AAAAAsBAAAPAAAAAAAAAAAAAAAAALwFAABkcnMvZG93&#10;bnJldi54bWxQSwECLQAUAAYACAAAACEAeRi8nb8AAAAhAQAAGQAAAAAAAAAAAAAAAADJBgAAZHJz&#10;L19yZWxzL2Uyb0RvYy54bWwucmVsc1BLBQYAAAAABgAGAHgBAAC/BwAAAAA=&#10;">
                <v:imagedata o:title="" r:id="rId133"/>
              </v:shape>
            </w:pict>
          </mc:Fallback>
        </mc:AlternateContent>
      </w:r>
      <w:r>
        <w:rPr>
          <w:noProof/>
        </w:rPr>
        <w:drawing>
          <wp:inline distT="0" distB="0" distL="0" distR="0" wp14:anchorId="346DEEA6" wp14:editId="78692ABF">
            <wp:extent cx="3295816" cy="1904972"/>
            <wp:effectExtent l="0" t="0" r="0" b="635"/>
            <wp:docPr id="262865739" name="Picture 2628657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4" cstate="print">
                      <a:extLst>
                        <a:ext uri="{BEBA8EAE-BF5A-486C-A8C5-ECC9F3942E4B}">
                          <a14:imgProps xmlns:a14="http://schemas.microsoft.com/office/drawing/2010/main">
                            <a14:imgLayer r:embed="rId135">
                              <a14:imgEffect>
                                <a14:backgroundRemoval t="1301" b="98049" l="2444" r="94361">
                                  <a14:foregroundMark x1="46053" y1="33333" x2="470" y2="43577"/>
                                  <a14:foregroundMark x1="470" y1="43577" x2="3195" y2="94797"/>
                                  <a14:foregroundMark x1="3195" y1="94797" x2="19643" y2="97724"/>
                                  <a14:foregroundMark x1="19643" y1="97724" x2="62124" y2="91545"/>
                                  <a14:foregroundMark x1="62124" y1="91545" x2="67883" y2="92494"/>
                                  <a14:foregroundMark x1="89399" y1="90861" x2="96617" y2="68943"/>
                                  <a14:foregroundMark x1="96617" y1="68943" x2="96805" y2="17724"/>
                                  <a14:foregroundMark x1="96805" y1="17724" x2="90883" y2="163"/>
                                  <a14:foregroundMark x1="90883" y1="163" x2="46898" y2="1626"/>
                                  <a14:foregroundMark x1="46898" y1="1626" x2="46241" y2="35447"/>
                                  <a14:foregroundMark x1="41259" y1="46829" x2="11184" y2="53496"/>
                                  <a14:foregroundMark x1="11184" y1="53496" x2="18327" y2="71382"/>
                                  <a14:foregroundMark x1="18327" y1="71382" x2="31297" y2="54634"/>
                                  <a14:foregroundMark x1="31297" y1="54634" x2="31391" y2="52520"/>
                                  <a14:foregroundMark x1="42763" y1="51220" x2="32143" y2="59837"/>
                                  <a14:foregroundMark x1="32143" y1="59837" x2="40602" y2="84553"/>
                                  <a14:foregroundMark x1="40602" y1="84553" x2="45489" y2="64390"/>
                                  <a14:foregroundMark x1="45489" y1="64390" x2="44267" y2="60813"/>
                                  <a14:foregroundMark x1="14380" y1="55122" x2="2444" y2="64390"/>
                                  <a14:foregroundMark x1="2444" y1="64390" x2="16823" y2="80163"/>
                                  <a14:foregroundMark x1="16823" y1="80163" x2="17669" y2="62602"/>
                                  <a14:foregroundMark x1="36372" y1="72195" x2="12970" y2="69593"/>
                                  <a14:foregroundMark x1="12970" y1="69593" x2="12030" y2="89106"/>
                                  <a14:foregroundMark x1="12030" y1="89106" x2="26410" y2="82602"/>
                                  <a14:foregroundMark x1="26410" y1="82602" x2="26598" y2="77398"/>
                                  <a14:foregroundMark x1="35432" y1="72195" x2="6109" y2="67805"/>
                                  <a14:foregroundMark x1="6109" y1="67805" x2="20207" y2="82276"/>
                                  <a14:foregroundMark x1="20207" y1="82276" x2="29323" y2="67967"/>
                                  <a14:foregroundMark x1="29323" y1="67967" x2="17199" y2="64715"/>
                                  <a14:foregroundMark x1="19455" y1="76585" x2="6861" y2="77398"/>
                                  <a14:foregroundMark x1="6861" y1="77398" x2="1598" y2="99187"/>
                                  <a14:foregroundMark x1="1598" y1="99187" x2="26410" y2="98211"/>
                                  <a14:foregroundMark x1="26410" y1="98211" x2="37970" y2="89268"/>
                                  <a14:foregroundMark x1="37970" y1="89268" x2="28383" y2="71707"/>
                                  <a14:foregroundMark x1="28383" y1="71707" x2="13910" y2="66992"/>
                                  <a14:foregroundMark x1="64004" y1="9268" x2="51786" y2="11707"/>
                                  <a14:foregroundMark x1="51786" y1="11707" x2="50752" y2="32033"/>
                                  <a14:foregroundMark x1="50752" y1="32033" x2="55639" y2="12195"/>
                                  <a14:foregroundMark x1="58177" y1="69106" x2="53759" y2="91870"/>
                                  <a14:foregroundMark x1="53759" y1="91870" x2="55357" y2="71545"/>
                                  <a14:foregroundMark x1="55357" y1="71545" x2="52820" y2="64390"/>
                                  <a14:foregroundMark x1="87970" y1="61301" x2="93045" y2="43252"/>
                                  <a14:foregroundMark x1="90038" y1="22764" x2="75282" y2="45691"/>
                                  <a14:foregroundMark x1="75282" y1="45691" x2="75094" y2="71382"/>
                                  <a14:foregroundMark x1="75094" y1="71382" x2="87876" y2="84228"/>
                                  <a14:foregroundMark x1="87876" y1="84228" x2="94173" y2="69106"/>
                                  <a14:foregroundMark x1="94173" y1="69106" x2="86090" y2="18699"/>
                                  <a14:foregroundMark x1="86090" y1="18699" x2="85244" y2="16585"/>
                                  <a14:foregroundMark x1="91071" y1="5691" x2="80263" y2="18049"/>
                                  <a14:foregroundMark x1="80263" y1="18049" x2="88534" y2="5854"/>
                                  <a14:foregroundMark x1="88534" y1="5854" x2="88534" y2="2602"/>
                                  <a14:foregroundMark x1="90038" y1="12195" x2="90320" y2="13984"/>
                                  <a14:foregroundMark x1="61466" y1="3902" x2="49906" y2="9106"/>
                                  <a14:foregroundMark x1="49906" y1="9106" x2="59680" y2="2114"/>
                                  <a14:foregroundMark x1="59680" y1="2114" x2="59680" y2="2114"/>
                                  <a14:foregroundMark x1="94831" y1="73496" x2="89474" y2="89756"/>
                                  <a14:foregroundMark x1="89474" y1="89756" x2="94361" y2="76098"/>
                                  <a14:foregroundMark x1="53853" y1="49431" x2="41541" y2="42114"/>
                                  <a14:foregroundMark x1="41541" y1="42114" x2="46147" y2="64715"/>
                                  <a14:foregroundMark x1="46147" y1="64715" x2="56391" y2="54634"/>
                                  <a14:foregroundMark x1="56391" y1="54634" x2="56391" y2="54634"/>
                                  <a14:backgroundMark x1="97650" y1="94146" x2="67951" y2="92683"/>
                                  <a14:backgroundMark x1="67951" y1="92683" x2="97744" y2="96585"/>
                                  <a14:backgroundMark x1="97744" y1="96585" x2="97838" y2="95447"/>
                                </a14:backgroundRemoval>
                              </a14:imgEffect>
                            </a14:imgLayer>
                          </a14:imgProps>
                        </a:ext>
                        <a:ext uri="{28A0092B-C50C-407E-A947-70E740481C1C}">
                          <a14:useLocalDpi xmlns:a14="http://schemas.microsoft.com/office/drawing/2010/main" val="0"/>
                        </a:ext>
                      </a:extLst>
                    </a:blip>
                    <a:stretch>
                      <a:fillRect/>
                    </a:stretch>
                  </pic:blipFill>
                  <pic:spPr>
                    <a:xfrm>
                      <a:off x="0" y="0"/>
                      <a:ext cx="3314120" cy="1915551"/>
                    </a:xfrm>
                    <a:prstGeom prst="rect">
                      <a:avLst/>
                    </a:prstGeom>
                  </pic:spPr>
                </pic:pic>
              </a:graphicData>
            </a:graphic>
          </wp:inline>
        </w:drawing>
      </w:r>
    </w:p>
    <w:p w:rsidR="00FB00A0" w:rsidP="00FB00A0" w:rsidRDefault="00FB00A0" w14:paraId="285EF664" w14:textId="77777777">
      <w:pPr>
        <w:pStyle w:val="ListParagraph"/>
        <w:ind w:left="786"/>
        <w:jc w:val="center"/>
        <w:rPr>
          <w:lang w:val="pt-BR"/>
        </w:rPr>
      </w:pPr>
      <w:r>
        <w:rPr>
          <w:lang w:val="pt-BR"/>
        </w:rPr>
        <w:t>Gambar x. Clockwise Operation</w:t>
      </w:r>
    </w:p>
    <w:p w:rsidR="00FB00A0" w:rsidP="00FB00A0" w:rsidRDefault="00FB00A0" w14:paraId="5E1F3271" w14:textId="77777777">
      <w:pPr>
        <w:pStyle w:val="ListParagraph"/>
        <w:ind w:left="786"/>
        <w:jc w:val="center"/>
        <w:rPr>
          <w:lang w:val="pt-BR"/>
        </w:rPr>
      </w:pPr>
      <w:r>
        <w:rPr>
          <w:noProof/>
        </w:rPr>
        <mc:AlternateContent>
          <mc:Choice Requires="wps">
            <w:drawing>
              <wp:anchor distT="0" distB="0" distL="114300" distR="114300" simplePos="0" relativeHeight="251687424" behindDoc="0" locked="0" layoutInCell="1" allowOverlap="1" wp14:anchorId="7599D66C" wp14:editId="29C3E2F3">
                <wp:simplePos x="0" y="0"/>
                <wp:positionH relativeFrom="column">
                  <wp:posOffset>3470358</wp:posOffset>
                </wp:positionH>
                <wp:positionV relativeFrom="paragraph">
                  <wp:posOffset>306703</wp:posOffset>
                </wp:positionV>
                <wp:extent cx="612942" cy="431284"/>
                <wp:effectExtent l="19050" t="38100" r="15875" b="83185"/>
                <wp:wrapNone/>
                <wp:docPr id="992115966" name="Arrow: U-Turn 992115966"/>
                <wp:cNvGraphicFramePr/>
                <a:graphic xmlns:a="http://schemas.openxmlformats.org/drawingml/2006/main">
                  <a:graphicData uri="http://schemas.microsoft.com/office/word/2010/wordprocessingShape">
                    <wps:wsp>
                      <wps:cNvSpPr/>
                      <wps:spPr>
                        <a:xfrm rot="889298" flipH="1">
                          <a:off x="0" y="0"/>
                          <a:ext cx="612942" cy="431284"/>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6EA3D99E">
              <v:shape id="Arrow: U-Turn 992115966" style="position:absolute;margin-left:273.25pt;margin-top:24.15pt;width:48.25pt;height:33.95pt;rotation:-971351fd;flip:x;z-index:2516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942,431284" o:spid="_x0000_s1026" fillcolor="#4472c4 [3204]" strokecolor="#1f3763 [1604]" strokeweight="1pt" path="m,431284l,188687c,84478,84478,,188687,l370345,c474554,,559032,84478,559032,188687r,26955l612942,215642,505121,323463,397300,215642r53911,l451211,188687v,-44661,-36205,-80866,-80866,-80866l188687,107821v-44661,,-80866,36205,-80866,80866l107821,431284,,43128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" w14:anchorId="6726BEB3">
                <v:stroke joinstyle="miter"/>
                <v:path arrowok="t" o:connecttype="custom" o:connectlocs="0,431284;0,188687;188687,0;370345,0;559032,188687;559032,215642;612942,215642;505121,323463;397300,215642;451211,215642;451211,188687;370345,107821;188687,107821;107821,188687;107821,431284;0,431284" o:connectangles="0,0,0,0,0,0,0,0,0,0,0,0,0,0,0,0"/>
              </v:shape>
            </w:pict>
          </mc:Fallback>
        </mc:AlternateContent>
      </w:r>
      <w:r w:rsidRPr="00526203">
        <w:rPr>
          <w:noProof/>
          <w:lang w:val="pt-BR"/>
        </w:rPr>
        <w:drawing>
          <wp:inline distT="0" distB="0" distL="0" distR="0" wp14:anchorId="5AE6458A" wp14:editId="4F06A0FD">
            <wp:extent cx="3299791" cy="1825744"/>
            <wp:effectExtent l="0" t="0" r="0" b="3175"/>
            <wp:docPr id="596718712" name="Picture 5967187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6916" name="Picture 1" descr="Diagram&#10;&#10;Description automatically generated"/>
                    <pic:cNvPicPr/>
                  </pic:nvPicPr>
                  <pic:blipFill>
                    <a:blip r:embed="rId136">
                      <a:extLst>
                        <a:ext uri="{BEBA8EAE-BF5A-486C-A8C5-ECC9F3942E4B}">
                          <a14:imgProps xmlns:a14="http://schemas.microsoft.com/office/drawing/2010/main">
                            <a14:imgLayer r:embed="rId137">
                              <a14:imgEffect>
                                <a14:backgroundRemoval t="5980" b="98505" l="1563" r="92831">
                                  <a14:foregroundMark x1="49632" y1="28073" x2="50643" y2="10797"/>
                                  <a14:foregroundMark x1="50643" y1="10797" x2="49632" y2="10133"/>
                                  <a14:foregroundMark x1="44853" y1="11960" x2="51471" y2="332"/>
                                  <a14:foregroundMark x1="51471" y1="332" x2="92371" y2="3322"/>
                                  <a14:foregroundMark x1="92371" y1="3322" x2="95588" y2="20598"/>
                                  <a14:foregroundMark x1="95588" y1="20598" x2="96324" y2="63953"/>
                                  <a14:foregroundMark x1="96324" y1="63953" x2="93107" y2="86047"/>
                                  <a14:foregroundMark x1="93107" y1="86047" x2="84308" y2="90458"/>
                                  <a14:foregroundMark x1="72219" y1="90746" x2="48897" y2="86213"/>
                                  <a14:foregroundMark x1="48897" y1="86213" x2="44485" y2="69934"/>
                                  <a14:foregroundMark x1="44485" y1="69934" x2="34375" y2="79568"/>
                                  <a14:foregroundMark x1="34375" y1="79568" x2="30147" y2="95847"/>
                                  <a14:foregroundMark x1="30147" y1="95847" x2="20221" y2="99336"/>
                                  <a14:foregroundMark x1="20221" y1="99336" x2="2298" y2="93854"/>
                                  <a14:foregroundMark x1="2298" y1="93854" x2="1838" y2="56645"/>
                                  <a14:foregroundMark x1="1838" y1="56645" x2="11489" y2="42525"/>
                                  <a14:foregroundMark x1="41295" y1="27017" x2="41820" y2="26744"/>
                                  <a14:foregroundMark x1="24142" y1="35942" x2="24407" y2="35804"/>
                                  <a14:foregroundMark x1="11489" y1="42525" x2="22984" y2="36544"/>
                                  <a14:foregroundMark x1="41820" y1="26744" x2="44485" y2="11462"/>
                                  <a14:foregroundMark x1="44485" y1="11462" x2="44669" y2="11462"/>
                                  <a14:foregroundMark x1="45864" y1="30233" x2="40623" y2="31104"/>
                                  <a14:foregroundMark x1="27262" y1="35008" x2="6342" y2="51993"/>
                                  <a14:foregroundMark x1="6342" y1="51993" x2="368" y2="98837"/>
                                  <a14:foregroundMark x1="368" y1="98837" x2="10110" y2="99336"/>
                                  <a14:foregroundMark x1="10110" y1="99336" x2="22151" y2="99003"/>
                                  <a14:foregroundMark x1="22151" y1="99003" x2="35570" y2="85050"/>
                                  <a14:foregroundMark x1="35570" y1="85050" x2="48346" y2="59635"/>
                                  <a14:foregroundMark x1="48346" y1="59635" x2="52574" y2="34385"/>
                                  <a14:foregroundMark x1="52574" y1="34385" x2="43474" y2="26578"/>
                                  <a14:foregroundMark x1="43474" y1="26578" x2="41153" y2="27878"/>
                                  <a14:foregroundMark x1="38051" y1="52326" x2="8824" y2="52990"/>
                                  <a14:foregroundMark x1="8824" y1="52990" x2="3493" y2="81728"/>
                                  <a14:foregroundMark x1="3493" y1="81728" x2="12132" y2="95017"/>
                                  <a14:foregroundMark x1="12132" y1="95017" x2="25368" y2="91694"/>
                                  <a14:foregroundMark x1="25368" y1="91694" x2="31801" y2="80399"/>
                                  <a14:foregroundMark x1="31801" y1="80399" x2="38051" y2="55814"/>
                                  <a14:foregroundMark x1="30882" y1="61960" x2="22243" y2="55482"/>
                                  <a14:foregroundMark x1="22243" y1="55482" x2="9651" y2="53821"/>
                                  <a14:foregroundMark x1="9651" y1="53821" x2="4412" y2="82558"/>
                                  <a14:foregroundMark x1="4412" y1="82558" x2="22151" y2="89037"/>
                                  <a14:foregroundMark x1="22151" y1="89037" x2="33088" y2="77907"/>
                                  <a14:foregroundMark x1="33088" y1="77907" x2="30882" y2="61628"/>
                                  <a14:foregroundMark x1="49449" y1="38538" x2="39522" y2="35548"/>
                                  <a14:foregroundMark x1="28306" y1="39433" x2="24173" y2="40864"/>
                                  <a14:foregroundMark x1="32939" y1="37828" x2="28308" y2="39432"/>
                                  <a14:foregroundMark x1="39522" y1="35548" x2="39184" y2="35665"/>
                                  <a14:foregroundMark x1="24173" y1="40864" x2="13327" y2="54817"/>
                                  <a14:foregroundMark x1="13327" y1="54817" x2="7904" y2="81561"/>
                                  <a14:foregroundMark x1="7904" y1="81561" x2="23805" y2="86213"/>
                                  <a14:foregroundMark x1="23805" y1="86213" x2="45864" y2="59468"/>
                                  <a14:foregroundMark x1="45864" y1="59468" x2="49449" y2="40864"/>
                                  <a14:foregroundMark x1="49449" y1="40864" x2="49449" y2="40365"/>
                                  <a14:foregroundMark x1="47426" y1="19767" x2="47702" y2="1163"/>
                                  <a14:foregroundMark x1="47702" y1="1163" x2="91820" y2="5316"/>
                                  <a14:foregroundMark x1="91820" y1="5316" x2="96507" y2="28239"/>
                                  <a14:foregroundMark x1="96507" y1="28239" x2="74540" y2="50997"/>
                                  <a14:foregroundMark x1="74540" y1="50997" x2="56250" y2="44352"/>
                                  <a14:foregroundMark x1="56250" y1="44352" x2="46783" y2="10631"/>
                                  <a14:foregroundMark x1="46783" y1="10631" x2="53676" y2="1495"/>
                                  <a14:foregroundMark x1="53676" y1="1495" x2="86949" y2="997"/>
                                  <a14:foregroundMark x1="86949" y1="997" x2="95956" y2="9302"/>
                                  <a14:foregroundMark x1="95956" y1="9302" x2="92463" y2="79734"/>
                                  <a14:foregroundMark x1="92463" y1="79734" x2="88684" y2="90254"/>
                                  <a14:foregroundMark x1="63979" y1="91874" x2="51287" y2="91528"/>
                                  <a14:foregroundMark x1="64559" y1="91890" x2="64198" y2="91880"/>
                                  <a14:foregroundMark x1="51287" y1="91528" x2="46140" y2="73754"/>
                                  <a14:foregroundMark x1="46140" y1="73754" x2="45588" y2="19934"/>
                                  <a14:foregroundMark x1="45588" y1="19934" x2="48438" y2="7641"/>
                                  <a14:foregroundMark x1="89338" y1="8638" x2="89706" y2="23754"/>
                                  <a14:foregroundMark x1="89706" y1="23754" x2="90165" y2="11130"/>
                                  <a14:foregroundMark x1="91544" y1="11130" x2="76287" y2="10797"/>
                                  <a14:foregroundMark x1="76287" y1="10797" x2="84926" y2="33721"/>
                                  <a14:foregroundMark x1="84926" y1="33721" x2="92831" y2="16445"/>
                                  <a14:foregroundMark x1="92831" y1="16445" x2="92096" y2="11462"/>
                                  <a14:foregroundMark x1="55882" y1="76412" x2="59191" y2="72757"/>
                                  <a14:foregroundMark x1="89982" y1="77575" x2="89982" y2="75748"/>
                                  <a14:foregroundMark x1="57261" y1="75249" x2="49357" y2="90365"/>
                                  <a14:foregroundMark x1="49357" y1="90365" x2="54228" y2="77907"/>
                                  <a14:foregroundMark x1="54228" y1="77907" x2="63235" y2="79236"/>
                                  <a14:foregroundMark x1="63235" y1="79236" x2="55147" y2="86047"/>
                                  <a14:foregroundMark x1="55147" y1="86047" x2="49632" y2="87542"/>
                                  <a14:foregroundMark x1="90717" y1="78239" x2="83915" y2="87708"/>
                                  <a14:foregroundMark x1="83915" y1="87708" x2="92555" y2="85382"/>
                                  <a14:foregroundMark x1="92555" y1="85382" x2="90717" y2="78239"/>
                                  <a14:foregroundMark x1="92923" y1="11960" x2="64890" y2="997"/>
                                  <a14:foregroundMark x1="64890" y1="997" x2="46783" y2="5980"/>
                                  <a14:foregroundMark x1="46783" y1="5980" x2="80607" y2="13953"/>
                                  <a14:foregroundMark x1="80607" y1="13953" x2="89706" y2="12625"/>
                                  <a14:foregroundMark x1="89706" y1="12625" x2="92739" y2="10465"/>
                                  <a14:backgroundMark x1="27757" y1="27076" x2="6158" y2="22757"/>
                                  <a14:backgroundMark x1="6158" y1="22757" x2="24202" y2="33788"/>
                                  <a14:backgroundMark x1="33277" y1="28839" x2="27757" y2="26744"/>
                                  <a14:backgroundMark x1="61581" y1="98339" x2="68855" y2="94965"/>
                                  <a14:backgroundMark x1="89994" y1="93083" x2="95496" y2="92027"/>
                                  <a14:backgroundMark x1="88183" y1="93430" x2="88651" y2="93340"/>
                                  <a14:backgroundMark x1="95496" y1="92027" x2="86581" y2="99668"/>
                                  <a14:backgroundMark x1="86581" y1="99668" x2="61581" y2="98339"/>
                                  <a14:backgroundMark x1="41268" y1="14784" x2="38235" y2="33223"/>
                                  <a14:backgroundMark x1="38235" y1="33223" x2="27665" y2="36047"/>
                                  <a14:backgroundMark x1="27665" y1="36047" x2="24908" y2="14452"/>
                                  <a14:backgroundMark x1="24908" y1="14452" x2="38051" y2="16113"/>
                                  <a14:backgroundMark x1="38051" y1="16113" x2="41452" y2="21927"/>
                                  <a14:backgroundMark x1="93934" y1="93023" x2="65441" y2="94352"/>
                                  <a14:backgroundMark x1="65441" y1="94352" x2="59835" y2="99502"/>
                                </a14:backgroundRemoval>
                              </a14:imgEffect>
                            </a14:imgLayer>
                          </a14:imgProps>
                        </a:ext>
                      </a:extLst>
                    </a:blip>
                    <a:stretch>
                      <a:fillRect/>
                    </a:stretch>
                  </pic:blipFill>
                  <pic:spPr>
                    <a:xfrm>
                      <a:off x="0" y="0"/>
                      <a:ext cx="3334691" cy="1845054"/>
                    </a:xfrm>
                    <a:prstGeom prst="rect">
                      <a:avLst/>
                    </a:prstGeom>
                  </pic:spPr>
                </pic:pic>
              </a:graphicData>
            </a:graphic>
          </wp:inline>
        </w:drawing>
      </w:r>
    </w:p>
    <w:p w:rsidRPr="001731D0" w:rsidR="00FB00A0" w:rsidP="00FB00A0" w:rsidRDefault="00FB00A0" w14:paraId="6DDF0A44" w14:textId="77777777">
      <w:pPr>
        <w:pStyle w:val="ListParagraph"/>
        <w:ind w:left="786"/>
        <w:jc w:val="center"/>
      </w:pPr>
      <w:r w:rsidRPr="001731D0">
        <w:t>Gambar x. Counterclockwise Operation</w:t>
      </w:r>
    </w:p>
    <w:p w:rsidRPr="001731D0" w:rsidR="00FB00A0" w:rsidP="00FB00A0" w:rsidRDefault="00FB00A0" w14:paraId="2099BE27" w14:textId="77777777">
      <w:pPr>
        <w:pStyle w:val="ListParagraph"/>
        <w:ind w:left="786"/>
        <w:jc w:val="center"/>
      </w:pPr>
    </w:p>
    <w:p w:rsidRPr="001731D0" w:rsidR="00FB00A0" w:rsidP="00FB00A0" w:rsidRDefault="00FB00A0" w14:paraId="4520A3ED" w14:textId="77777777">
      <w:pPr>
        <w:pStyle w:val="ListParagraph"/>
        <w:ind w:left="786"/>
        <w:jc w:val="center"/>
      </w:pPr>
      <w:r w:rsidRPr="00FA21A1">
        <w:t>Gambar x. Contoh Program Clockwise dan Counterclockwise pada Rotary Cylinder</w:t>
      </w:r>
    </w:p>
    <w:p w:rsidRPr="00FB00A0" w:rsidR="00FB00A0" w:rsidP="00FB00A0" w:rsidRDefault="00FB00A0" w14:paraId="05904392" w14:textId="77777777">
      <w:pPr>
        <w:pStyle w:val="ListParagraph"/>
        <w:ind w:left="786"/>
      </w:pPr>
    </w:p>
    <w:p w:rsidR="00454EEC" w:rsidP="00A60925" w:rsidRDefault="00FB00A0" w14:paraId="129FB25C" w14:textId="77777777">
      <w:pPr>
        <w:pStyle w:val="ListParagraph"/>
        <w:numPr>
          <w:ilvl w:val="0"/>
          <w:numId w:val="35"/>
        </w:numPr>
      </w:pPr>
      <w:r w:rsidRPr="001572BC">
        <w:rPr>
          <w:b/>
          <w:bCs/>
        </w:rPr>
        <w:t>Vacuum lifting pneumatik</w:t>
      </w:r>
      <w:r w:rsidRPr="001572BC" w:rsidR="00A139A3">
        <w:rPr>
          <w:b/>
          <w:bCs/>
        </w:rPr>
        <w:t xml:space="preserve"> </w:t>
      </w:r>
      <w:r w:rsidRPr="001572BC" w:rsidR="00A139A3">
        <w:t>(</w:t>
      </w:r>
      <w:r w:rsidRPr="001572BC" w:rsidR="00E24383">
        <w:t>m</w:t>
      </w:r>
      <w:r w:rsidRPr="001572BC" w:rsidR="00A139A3">
        <w:t>enghisap bend</w:t>
      </w:r>
      <w:r w:rsidRPr="001572BC" w:rsidR="00E24383">
        <w:t>a untuk dipindahkan</w:t>
      </w:r>
      <w:r w:rsidRPr="001572BC" w:rsidR="00A139A3">
        <w:t>)</w:t>
      </w:r>
    </w:p>
    <w:p w:rsidRPr="004405F3" w:rsidR="00D42EFB" w:rsidP="00454EEC" w:rsidRDefault="00D42EFB" w14:paraId="68466523" w14:textId="2D2F821F">
      <w:pPr>
        <w:pStyle w:val="ListParagraph"/>
        <w:ind w:left="786"/>
      </w:pPr>
      <w:r w:rsidRPr="00454EEC">
        <w:rPr>
          <w:lang w:val="pt-BR"/>
        </w:rPr>
        <w:t xml:space="preserve">Selain arah rotasi, </w:t>
      </w:r>
      <w:r w:rsidRPr="00454EEC" w:rsidR="00AF4C8B">
        <w:rPr>
          <w:lang w:val="pt-BR"/>
        </w:rPr>
        <w:t>pada stasiun distribusi ini</w:t>
      </w:r>
      <w:r w:rsidRPr="00454EEC">
        <w:rPr>
          <w:lang w:val="pt-BR"/>
        </w:rPr>
        <w:t xml:space="preserve"> juga mampu me</w:t>
      </w:r>
      <w:r w:rsidRPr="00454EEC" w:rsidR="00AB03A5">
        <w:rPr>
          <w:lang w:val="pt-BR"/>
        </w:rPr>
        <w:t>ngambil</w:t>
      </w:r>
      <w:r w:rsidRPr="00454EEC">
        <w:rPr>
          <w:lang w:val="pt-BR"/>
        </w:rPr>
        <w:t xml:space="preserve"> benda dari titik 1 ke titik 2. </w:t>
      </w:r>
      <w:r w:rsidRPr="004405F3">
        <w:t>Hal ini disebut sistem vacuum lifting pneumatik yang menggunakan tekanan udara untuk menghasilkan gaya vakum untuk up-down obyeknya.</w:t>
      </w:r>
    </w:p>
    <w:p w:rsidR="00D42EFB" w:rsidP="00D42EFB" w:rsidRDefault="00D42EFB" w14:paraId="6FA2D23E" w14:textId="77777777">
      <w:pPr>
        <w:pStyle w:val="ListParagraph"/>
        <w:ind w:left="540"/>
        <w:jc w:val="center"/>
        <w:rPr>
          <w:lang w:val="pt-BR"/>
        </w:rPr>
      </w:pPr>
      <w:r w:rsidRPr="00456539">
        <w:rPr>
          <w:noProof/>
          <w:lang w:val="pt-BR"/>
        </w:rPr>
        <w:drawing>
          <wp:inline distT="0" distB="0" distL="0" distR="0" wp14:anchorId="6A9D306C" wp14:editId="2B57884A">
            <wp:extent cx="4032971" cy="1911927"/>
            <wp:effectExtent l="0" t="0" r="5715" b="0"/>
            <wp:docPr id="818741489" name="Picture 818741489" descr="A picture containing indoor, lamp, gauge,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1489" name="Picture 818741489" descr="A picture containing indoor, lamp, gauge, furniture&#10;&#10;Description automatically generated"/>
                    <pic:cNvPicPr/>
                  </pic:nvPicPr>
                  <pic:blipFill>
                    <a:blip r:embed="rId138"/>
                    <a:stretch>
                      <a:fillRect/>
                    </a:stretch>
                  </pic:blipFill>
                  <pic:spPr>
                    <a:xfrm>
                      <a:off x="0" y="0"/>
                      <a:ext cx="4054580" cy="1922171"/>
                    </a:xfrm>
                    <a:prstGeom prst="rect">
                      <a:avLst/>
                    </a:prstGeom>
                  </pic:spPr>
                </pic:pic>
              </a:graphicData>
            </a:graphic>
          </wp:inline>
        </w:drawing>
      </w:r>
    </w:p>
    <w:p w:rsidR="00D42EFB" w:rsidP="00D42EFB" w:rsidRDefault="00D42EFB" w14:paraId="54688F41" w14:textId="77777777">
      <w:pPr>
        <w:pStyle w:val="ListParagraph"/>
        <w:ind w:left="540"/>
        <w:jc w:val="center"/>
        <w:rPr>
          <w:lang w:val="pt-BR"/>
        </w:rPr>
      </w:pPr>
      <w:r>
        <w:rPr>
          <w:lang w:val="pt-BR"/>
        </w:rPr>
        <w:t xml:space="preserve">Gambar x. </w:t>
      </w:r>
      <w:r w:rsidRPr="00A8444B">
        <w:rPr>
          <w:lang w:val="pt-BR"/>
        </w:rPr>
        <w:t>sistem va</w:t>
      </w:r>
      <w:r>
        <w:rPr>
          <w:lang w:val="pt-BR"/>
        </w:rPr>
        <w:t>cuum lifting</w:t>
      </w:r>
      <w:r w:rsidRPr="00A8444B">
        <w:rPr>
          <w:lang w:val="pt-BR"/>
        </w:rPr>
        <w:t xml:space="preserve"> pneumatik</w:t>
      </w:r>
    </w:p>
    <w:p w:rsidR="001731D0" w:rsidP="00D42EFB" w:rsidRDefault="00D42EFB" w14:paraId="17B8D759" w14:textId="7FE2CB15">
      <w:pPr>
        <w:pStyle w:val="ListParagraph"/>
        <w:ind w:left="540"/>
        <w:rPr>
          <w:lang w:val="pt-BR"/>
        </w:rPr>
      </w:pPr>
      <w:r>
        <w:rPr>
          <w:lang w:val="pt-BR"/>
        </w:rPr>
        <w:t>Sistem vakum pneumatik ini terdiri dari komponen utama seperti, pompa vakum, katup vakum, dan alat penangkap benda seperti venturi atau gripper (pada sistem kita akan menggunakan venturi</w:t>
      </w:r>
      <w:r w:rsidR="0082405B">
        <w:rPr>
          <w:lang w:val="pt-BR"/>
        </w:rPr>
        <w:t xml:space="preserve"> dan vacuum pad</w:t>
      </w:r>
      <w:r w:rsidR="00FD4004">
        <w:rPr>
          <w:lang w:val="pt-BR"/>
        </w:rPr>
        <w:t>/suction cup</w:t>
      </w:r>
      <w:r>
        <w:rPr>
          <w:lang w:val="pt-BR"/>
        </w:rPr>
        <w:t xml:space="preserve">). </w:t>
      </w:r>
      <w:r w:rsidR="00243DDB">
        <w:rPr>
          <w:lang w:val="pt-BR"/>
        </w:rPr>
        <w:t xml:space="preserve">Ilustrasi </w:t>
      </w:r>
      <w:r w:rsidR="00106123">
        <w:rPr>
          <w:lang w:val="pt-BR"/>
        </w:rPr>
        <w:t>salah satu</w:t>
      </w:r>
      <w:r w:rsidR="001C2F91">
        <w:rPr>
          <w:lang w:val="pt-BR"/>
        </w:rPr>
        <w:t xml:space="preserve"> contoh</w:t>
      </w:r>
      <w:r w:rsidR="00106123">
        <w:rPr>
          <w:lang w:val="pt-BR"/>
        </w:rPr>
        <w:t xml:space="preserve"> </w:t>
      </w:r>
      <w:r w:rsidR="00243DDB">
        <w:rPr>
          <w:lang w:val="pt-BR"/>
        </w:rPr>
        <w:t>pneumatik vacuum untuk menghisap benda dengan pad sebagai berikut:</w:t>
      </w:r>
    </w:p>
    <w:p w:rsidR="001731D0" w:rsidP="00307531" w:rsidRDefault="00636C9A" w14:paraId="550E9A1D" w14:textId="5EEE14D1">
      <w:pPr>
        <w:pStyle w:val="ListParagraph"/>
        <w:ind w:left="540"/>
        <w:jc w:val="center"/>
        <w:rPr>
          <w:lang w:val="pt-BR"/>
        </w:rPr>
      </w:pPr>
      <w:r w:rsidRPr="00636C9A">
        <w:rPr>
          <w:noProof/>
        </w:rPr>
        <w:drawing>
          <wp:inline distT="0" distB="0" distL="0" distR="0" wp14:anchorId="6EA181BF" wp14:editId="7E7BD1AD">
            <wp:extent cx="2288217" cy="2070078"/>
            <wp:effectExtent l="0" t="0" r="0" b="6985"/>
            <wp:docPr id="219473239" name="Picture 219473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3239" name="Picture 1" descr="Diagram&#10;&#10;Description automatically generated"/>
                    <pic:cNvPicPr/>
                  </pic:nvPicPr>
                  <pic:blipFill rotWithShape="1">
                    <a:blip r:embed="rId139"/>
                    <a:srcRect t="22076"/>
                    <a:stretch/>
                  </pic:blipFill>
                  <pic:spPr bwMode="auto">
                    <a:xfrm>
                      <a:off x="0" y="0"/>
                      <a:ext cx="2296083" cy="2077194"/>
                    </a:xfrm>
                    <a:prstGeom prst="rect">
                      <a:avLst/>
                    </a:prstGeom>
                    <a:ln>
                      <a:noFill/>
                    </a:ln>
                    <a:extLst>
                      <a:ext uri="{53640926-AAD7-44D8-BBD7-CCE9431645EC}">
                        <a14:shadowObscured xmlns:a14="http://schemas.microsoft.com/office/drawing/2010/main"/>
                      </a:ext>
                    </a:extLst>
                  </pic:spPr>
                </pic:pic>
              </a:graphicData>
            </a:graphic>
          </wp:inline>
        </w:drawing>
      </w:r>
      <w:r w:rsidRPr="00106123" w:rsidR="001572BC">
        <w:rPr>
          <w:noProof/>
          <w:lang w:val="pt-BR"/>
        </w:rPr>
        <w:t xml:space="preserve"> </w:t>
      </w:r>
      <w:r w:rsidRPr="001572BC" w:rsidR="001572BC">
        <w:rPr>
          <w:noProof/>
          <w:lang w:val="pt-BR"/>
        </w:rPr>
        <w:drawing>
          <wp:inline distT="0" distB="0" distL="0" distR="0" wp14:anchorId="1165ECFD" wp14:editId="4A55ADFE">
            <wp:extent cx="3050243" cy="1752776"/>
            <wp:effectExtent l="0" t="0" r="0" b="0"/>
            <wp:docPr id="513404580" name="Picture 5134045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4580" name="Picture 1" descr="Diagram&#10;&#10;Description automatically generated"/>
                    <pic:cNvPicPr/>
                  </pic:nvPicPr>
                  <pic:blipFill rotWithShape="1">
                    <a:blip r:embed="rId140">
                      <a:clrChange>
                        <a:clrFrom>
                          <a:srgbClr val="FFFFFF"/>
                        </a:clrFrom>
                        <a:clrTo>
                          <a:srgbClr val="FFFFFF">
                            <a:alpha val="0"/>
                          </a:srgbClr>
                        </a:clrTo>
                      </a:clrChange>
                    </a:blip>
                    <a:srcRect t="3841" b="4375"/>
                    <a:stretch/>
                  </pic:blipFill>
                  <pic:spPr bwMode="auto">
                    <a:xfrm>
                      <a:off x="0" y="0"/>
                      <a:ext cx="3149940" cy="1810065"/>
                    </a:xfrm>
                    <a:prstGeom prst="rect">
                      <a:avLst/>
                    </a:prstGeom>
                    <a:ln>
                      <a:noFill/>
                    </a:ln>
                    <a:extLst>
                      <a:ext uri="{53640926-AAD7-44D8-BBD7-CCE9431645EC}">
                        <a14:shadowObscured xmlns:a14="http://schemas.microsoft.com/office/drawing/2010/main"/>
                      </a:ext>
                    </a:extLst>
                  </pic:spPr>
                </pic:pic>
              </a:graphicData>
            </a:graphic>
          </wp:inline>
        </w:drawing>
      </w:r>
    </w:p>
    <w:p w:rsidRPr="00BE0AB2" w:rsidR="00307531" w:rsidP="00307531" w:rsidRDefault="00307531" w14:paraId="4C8862C5" w14:textId="7CFB84BE">
      <w:pPr>
        <w:pStyle w:val="ListParagraph"/>
        <w:ind w:left="540"/>
        <w:jc w:val="center"/>
      </w:pPr>
      <w:r w:rsidRPr="00BE0AB2">
        <w:t>Sumber: schmalz</w:t>
      </w:r>
    </w:p>
    <w:p w:rsidR="00647FFA" w:rsidP="00D42EFB" w:rsidRDefault="00647FFA" w14:paraId="5EFD4D50" w14:textId="77777777">
      <w:pPr>
        <w:pStyle w:val="ListParagraph"/>
        <w:ind w:left="540"/>
      </w:pPr>
    </w:p>
    <w:p w:rsidRPr="00F01FF7" w:rsidR="00D42EFB" w:rsidP="00D42EFB" w:rsidRDefault="00D42EFB" w14:paraId="4A4C9ED5" w14:textId="7030B36B">
      <w:pPr>
        <w:pStyle w:val="ListParagraph"/>
        <w:ind w:left="540"/>
      </w:pPr>
      <w:r w:rsidRPr="00F01FF7">
        <w:t xml:space="preserve">Program sistem ini direpresentasikan </w:t>
      </w:r>
      <w:r w:rsidR="00F94F68">
        <w:t xml:space="preserve">dapat direpresentasikan </w:t>
      </w:r>
      <w:r w:rsidRPr="00F01FF7">
        <w:t>dengan Normally Closed Contact sebagai</w:t>
      </w:r>
      <w:r>
        <w:t xml:space="preserve"> input dan terhubung dengan Coil Outputnya </w:t>
      </w:r>
      <w:r w:rsidR="00B70072">
        <w:t>(</w:t>
      </w:r>
      <w:r w:rsidRPr="00B70072" w:rsidR="00B70072">
        <w:rPr>
          <w:i/>
          <w:iCs/>
        </w:rPr>
        <w:t>Picking up and lowering</w:t>
      </w:r>
      <w:r w:rsidR="00B70072">
        <w:t xml:space="preserve">) </w:t>
      </w:r>
      <w:r>
        <w:t>sebagai berikut:</w:t>
      </w:r>
    </w:p>
    <w:p w:rsidRPr="00A77DB5" w:rsidR="00D42EFB" w:rsidP="00D42EFB" w:rsidRDefault="00D42EFB" w14:paraId="787632A2" w14:textId="737807FB">
      <w:pPr>
        <w:pStyle w:val="ListParagraph"/>
        <w:ind w:left="540"/>
        <w:jc w:val="center"/>
        <w:rPr>
          <w:noProof/>
        </w:rPr>
      </w:pPr>
      <w:r w:rsidRPr="00A77DB5">
        <w:rPr>
          <w:noProof/>
          <w:lang w:val="pt-BR"/>
        </w:rPr>
        <w:drawing>
          <wp:inline distT="0" distB="0" distL="0" distR="0" wp14:anchorId="58143C53" wp14:editId="1B5B13E5">
            <wp:extent cx="1495587" cy="946360"/>
            <wp:effectExtent l="0" t="0" r="0" b="6350"/>
            <wp:docPr id="125280906" name="Picture 1252809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906" name="Picture 1" descr="Diagram, schematic&#10;&#10;Description automatically generated"/>
                    <pic:cNvPicPr/>
                  </pic:nvPicPr>
                  <pic:blipFill>
                    <a:blip r:embed="rId141"/>
                    <a:stretch>
                      <a:fillRect/>
                    </a:stretch>
                  </pic:blipFill>
                  <pic:spPr>
                    <a:xfrm>
                      <a:off x="0" y="0"/>
                      <a:ext cx="1499670" cy="948944"/>
                    </a:xfrm>
                    <a:prstGeom prst="rect">
                      <a:avLst/>
                    </a:prstGeom>
                  </pic:spPr>
                </pic:pic>
              </a:graphicData>
            </a:graphic>
          </wp:inline>
        </w:drawing>
      </w:r>
      <w:r w:rsidRPr="00A77DB5">
        <w:rPr>
          <w:noProof/>
        </w:rPr>
        <w:t xml:space="preserve">       </w:t>
      </w:r>
      <w:r w:rsidRPr="00A77DB5">
        <w:rPr>
          <w:noProof/>
          <w:lang w:val="pt-BR"/>
        </w:rPr>
        <w:drawing>
          <wp:inline distT="0" distB="0" distL="0" distR="0" wp14:anchorId="10170692" wp14:editId="5E63C25D">
            <wp:extent cx="1495587" cy="946360"/>
            <wp:effectExtent l="0" t="0" r="0" b="6350"/>
            <wp:docPr id="797243756" name="Picture 7972437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906" name="Picture 1" descr="Diagram, schematic&#10;&#10;Description automatically generated"/>
                    <pic:cNvPicPr/>
                  </pic:nvPicPr>
                  <pic:blipFill>
                    <a:blip r:embed="rId141"/>
                    <a:stretch>
                      <a:fillRect/>
                    </a:stretch>
                  </pic:blipFill>
                  <pic:spPr>
                    <a:xfrm>
                      <a:off x="0" y="0"/>
                      <a:ext cx="1499670" cy="948944"/>
                    </a:xfrm>
                    <a:prstGeom prst="rect">
                      <a:avLst/>
                    </a:prstGeom>
                  </pic:spPr>
                </pic:pic>
              </a:graphicData>
            </a:graphic>
          </wp:inline>
        </w:drawing>
      </w:r>
    </w:p>
    <w:p w:rsidRPr="00A77DB5" w:rsidR="00D42EFB" w:rsidP="00D42EFB" w:rsidRDefault="00D42EFB" w14:paraId="69816836" w14:textId="5ED72E27">
      <w:pPr>
        <w:pStyle w:val="ListParagraph"/>
        <w:ind w:left="540"/>
        <w:jc w:val="center"/>
      </w:pPr>
      <w:r w:rsidRPr="00A77DB5">
        <w:t>Gambar x. Program sistem vacuum lifting pneumatik</w:t>
      </w:r>
    </w:p>
    <w:p w:rsidR="00D42EFB" w:rsidP="00A60925" w:rsidRDefault="00B70072" w14:paraId="1B6FFCAE" w14:textId="51A03AEF">
      <w:pPr>
        <w:pStyle w:val="ListParagraph"/>
        <w:ind w:left="540"/>
        <w:jc w:val="center"/>
      </w:pPr>
      <w:r w:rsidRPr="00A77DB5">
        <w:t>Picking up</w:t>
      </w:r>
      <w:r w:rsidRPr="00A77DB5" w:rsidR="00D42EFB">
        <w:t xml:space="preserve"> (kiri) </w:t>
      </w:r>
      <w:r w:rsidRPr="00A77DB5">
        <w:t>and Lowering</w:t>
      </w:r>
      <w:r w:rsidRPr="00A77DB5" w:rsidR="00D42EFB">
        <w:t xml:space="preserve"> (kanan)</w:t>
      </w:r>
    </w:p>
    <w:p w:rsidRPr="00A60925" w:rsidR="00A60925" w:rsidP="00A60925" w:rsidRDefault="00A60925" w14:paraId="64FF5BC5" w14:textId="77777777">
      <w:pPr>
        <w:pStyle w:val="ListParagraph"/>
        <w:numPr>
          <w:ilvl w:val="0"/>
          <w:numId w:val="35"/>
        </w:numPr>
        <w:rPr>
          <w:b/>
          <w:bCs/>
        </w:rPr>
      </w:pPr>
      <w:r w:rsidRPr="00A60925">
        <w:rPr>
          <w:b/>
          <w:bCs/>
        </w:rPr>
        <w:t>Indikator lampu tiga warna</w:t>
      </w:r>
    </w:p>
    <w:p w:rsidRPr="007E051F" w:rsidR="00A60925" w:rsidP="00B933F3" w:rsidRDefault="00B933F3" w14:paraId="72AA6953" w14:textId="7EAC25B5">
      <w:pPr>
        <w:pStyle w:val="ListParagraph"/>
        <w:ind w:left="540"/>
      </w:pPr>
      <w:r w:rsidRPr="007E051F">
        <w:t>Indikator lampu tiga warna ini me</w:t>
      </w:r>
      <w:r w:rsidRPr="007E051F" w:rsidR="007E051F">
        <w:t>ngindikasikan</w:t>
      </w:r>
      <w:r w:rsidR="007E051F">
        <w:t xml:space="preserve"> kondisi yang terjadi pada stasiun distribusi</w:t>
      </w:r>
      <w:r w:rsidR="004405F3">
        <w:t xml:space="preserve"> kepada operator</w:t>
      </w:r>
      <w:r w:rsidR="007E051F">
        <w:t>,</w:t>
      </w:r>
      <w:r w:rsidR="004405F3">
        <w:t xml:space="preserve"> sebagai contoh</w:t>
      </w:r>
      <w:r w:rsidRPr="007E051F" w:rsidR="007E051F">
        <w:t xml:space="preserve"> </w:t>
      </w:r>
      <w:r w:rsidRPr="007A60FD" w:rsidR="007E051F">
        <w:t>s</w:t>
      </w:r>
      <w:r w:rsidR="004405F3">
        <w:t>aat</w:t>
      </w:r>
      <w:r w:rsidRPr="007A60FD" w:rsidR="007E051F">
        <w:t xml:space="preserve"> lampu hijau proses on dan lampu merah terjadi</w:t>
      </w:r>
      <w:r w:rsidR="007E051F">
        <w:t xml:space="preserve"> </w:t>
      </w:r>
      <w:r w:rsidRPr="007A60FD" w:rsidR="007E051F">
        <w:t>permasalahan</w:t>
      </w:r>
      <w:r w:rsidR="0023225F">
        <w:t>.</w:t>
      </w:r>
      <w:r w:rsidR="00454EEC">
        <w:t xml:space="preserve"> Hal ini juga serupa dengan sistem </w:t>
      </w:r>
      <w:r w:rsidRPr="00454EEC" w:rsidR="00454EEC">
        <w:rPr>
          <w:i/>
          <w:iCs/>
        </w:rPr>
        <w:t>Factory Automatic Trainer</w:t>
      </w:r>
      <w:r w:rsidR="00454EEC">
        <w:t>.</w:t>
      </w:r>
    </w:p>
    <w:p w:rsidRPr="007E051F" w:rsidR="000351F6" w:rsidP="00D42EFB" w:rsidRDefault="000351F6" w14:paraId="4D292FED" w14:textId="77777777">
      <w:pPr>
        <w:ind w:left="450"/>
      </w:pPr>
    </w:p>
    <w:p w:rsidR="008A327F" w:rsidP="00CF1B8A" w:rsidRDefault="008A327F" w14:paraId="58608441" w14:textId="77777777">
      <w:pPr>
        <w:pStyle w:val="ListParagraph"/>
        <w:numPr>
          <w:ilvl w:val="1"/>
          <w:numId w:val="10"/>
        </w:numPr>
        <w:ind w:left="426"/>
      </w:pPr>
      <w:r w:rsidRPr="008A327F">
        <w:t>Conveyor transfer and Stopper Module</w:t>
      </w:r>
    </w:p>
    <w:p w:rsidR="008A327F" w:rsidP="00CF1B8A" w:rsidRDefault="009C3360" w14:paraId="6DC4F523" w14:textId="05147751">
      <w:pPr>
        <w:pStyle w:val="ListParagraph"/>
        <w:ind w:left="426"/>
      </w:pPr>
      <w:r w:rsidRPr="009C3360">
        <w:t>Modul conveyor transfer &amp; stopper digunakan untuk mentransfer benda dari pick and place menuju line movement, benda tersebut di proses</w:t>
      </w:r>
      <w:r>
        <w:t xml:space="preserve"> </w:t>
      </w:r>
      <w:r w:rsidRPr="009C3360">
        <w:t>terlebih dahulu pada modul ini. Benda yang diproses diberhentikan</w:t>
      </w:r>
      <w:r>
        <w:t xml:space="preserve"> </w:t>
      </w:r>
      <w:r w:rsidRPr="009C3360">
        <w:t>selama waktu tertentu untuk di proses menggunakan mesin drilling.</w:t>
      </w:r>
      <w:r>
        <w:t xml:space="preserve"> </w:t>
      </w:r>
      <w:r w:rsidRPr="009C3360">
        <w:t>Setelah benda diproses benda diterukan menuju line movement untuk</w:t>
      </w:r>
      <w:r>
        <w:t xml:space="preserve"> </w:t>
      </w:r>
      <w:r w:rsidRPr="009C3360">
        <w:t xml:space="preserve">dipindahkan. Berikut merupakan Gambar </w:t>
      </w:r>
      <w:r w:rsidR="00052CFC">
        <w:t>4</w:t>
      </w:r>
      <w:r w:rsidRPr="009C3360">
        <w:t>.5 yang menjelaskan peran</w:t>
      </w:r>
      <w:r>
        <w:t xml:space="preserve"> </w:t>
      </w:r>
      <w:r w:rsidRPr="009C3360">
        <w:t>komponen pada modul conveyor transfer dan stopper:</w:t>
      </w:r>
    </w:p>
    <w:p w:rsidRPr="009C3360" w:rsidR="009C3360" w:rsidP="00CF1B8A" w:rsidRDefault="009C3360" w14:paraId="149D40EC" w14:textId="77777777">
      <w:pPr>
        <w:pStyle w:val="ListParagraph"/>
        <w:ind w:left="426"/>
      </w:pPr>
      <w:r w:rsidRPr="009C3360">
        <w:t>1. Konveyor Belt</w:t>
      </w:r>
    </w:p>
    <w:p w:rsidR="009C3360" w:rsidP="00CF1B8A" w:rsidRDefault="009C3360" w14:paraId="3C3E2B12" w14:textId="6FD055B4">
      <w:pPr>
        <w:pStyle w:val="ListParagraph"/>
        <w:ind w:left="426"/>
      </w:pPr>
      <w:r w:rsidRPr="009C3360">
        <w:t>2. Motor speed control</w:t>
      </w:r>
    </w:p>
    <w:p w:rsidRPr="009C3360" w:rsidR="009C3360" w:rsidP="00CF1B8A" w:rsidRDefault="009C3360" w14:paraId="7F0D7561" w14:textId="77777777">
      <w:pPr>
        <w:pStyle w:val="ListParagraph"/>
        <w:ind w:left="426"/>
      </w:pPr>
      <w:r w:rsidRPr="009C3360">
        <w:t xml:space="preserve">3. Optical sensor dan </w:t>
      </w:r>
      <w:r w:rsidRPr="00A77DB5">
        <w:t>stopper</w:t>
      </w:r>
    </w:p>
    <w:p w:rsidRPr="009C3360" w:rsidR="009C3360" w:rsidP="00CF1B8A" w:rsidRDefault="009C3360" w14:paraId="425CF9BB" w14:textId="77777777">
      <w:pPr>
        <w:pStyle w:val="ListParagraph"/>
        <w:ind w:left="426"/>
      </w:pPr>
      <w:r w:rsidRPr="009C3360">
        <w:t xml:space="preserve">4. </w:t>
      </w:r>
      <w:r w:rsidRPr="00A77DB5">
        <w:t>Mesin drilling</w:t>
      </w:r>
    </w:p>
    <w:p w:rsidRPr="009C3360" w:rsidR="009C3360" w:rsidP="00CF1B8A" w:rsidRDefault="009C3360" w14:paraId="03E55F91" w14:textId="77777777">
      <w:pPr>
        <w:pStyle w:val="ListParagraph"/>
        <w:ind w:left="426"/>
      </w:pPr>
      <w:r w:rsidRPr="009C3360">
        <w:t>5. Photo fiber sensor</w:t>
      </w:r>
    </w:p>
    <w:p w:rsidR="009C3360" w:rsidP="00CF1B8A" w:rsidRDefault="009C3360" w14:paraId="7612A3B4" w14:textId="118FEEFB">
      <w:pPr>
        <w:pStyle w:val="ListParagraph"/>
        <w:ind w:left="426"/>
      </w:pPr>
      <w:r w:rsidRPr="009C3360">
        <w:t>6. Selenoid valve (aktuator up/down stopper dan mesin drilling)</w:t>
      </w:r>
    </w:p>
    <w:p w:rsidR="00052CFC" w:rsidP="00CF1B8A" w:rsidRDefault="00052CFC" w14:paraId="28FBFDF1" w14:textId="247FB078">
      <w:pPr>
        <w:pStyle w:val="ListParagraph"/>
        <w:ind w:left="426"/>
        <w:jc w:val="center"/>
      </w:pPr>
      <w:r>
        <w:rPr>
          <w:noProof/>
        </w:rPr>
        <w:drawing>
          <wp:inline distT="0" distB="0" distL="0" distR="0" wp14:anchorId="51A1B061" wp14:editId="42F84956">
            <wp:extent cx="2668691" cy="1818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68691" cy="1818885"/>
                    </a:xfrm>
                    <a:prstGeom prst="rect">
                      <a:avLst/>
                    </a:prstGeom>
                  </pic:spPr>
                </pic:pic>
              </a:graphicData>
            </a:graphic>
          </wp:inline>
        </w:drawing>
      </w:r>
    </w:p>
    <w:p w:rsidR="7AB16622" w:rsidP="7AB16622" w:rsidRDefault="57AF3A00" w14:paraId="00D1A5BE" w14:textId="7C509FF5">
      <w:pPr>
        <w:pStyle w:val="ListParagraph"/>
        <w:ind w:left="426"/>
        <w:jc w:val="center"/>
      </w:pPr>
      <w:r w:rsidRPr="57AF3A00">
        <w:rPr>
          <w:b/>
          <w:bCs/>
        </w:rPr>
        <w:t>Gambar 4.5</w:t>
      </w:r>
      <w:r>
        <w:t xml:space="preserve"> Conveyor transfer and stopper module</w:t>
      </w:r>
    </w:p>
    <w:p w:rsidR="57AF3A00" w:rsidP="57AF3A00" w:rsidRDefault="57AF3A00" w14:paraId="016FB9A3" w14:textId="38752F7C">
      <w:pPr>
        <w:pStyle w:val="ListParagraph"/>
        <w:ind w:left="426"/>
        <w:jc w:val="center"/>
      </w:pPr>
    </w:p>
    <w:p w:rsidR="7AB16622" w:rsidP="7AB16622" w:rsidRDefault="16822602" w14:paraId="18B8C04F" w14:textId="4F370E14">
      <w:pPr>
        <w:pStyle w:val="ListParagraph"/>
        <w:numPr>
          <w:ilvl w:val="0"/>
          <w:numId w:val="1"/>
        </w:numPr>
        <w:jc w:val="left"/>
      </w:pPr>
      <w:r>
        <w:t>Photo fiber sensor</w:t>
      </w:r>
    </w:p>
    <w:p w:rsidR="7AB16622" w:rsidP="7AB16622" w:rsidRDefault="16822602" w14:paraId="1D31A7BB" w14:textId="20BA91B4">
      <w:pPr>
        <w:jc w:val="left"/>
        <w:rPr>
          <w:rFonts w:eastAsia="Calibri"/>
        </w:rPr>
      </w:pPr>
      <w:r w:rsidRPr="16822602">
        <w:rPr>
          <w:rFonts w:eastAsia="Calibri"/>
        </w:rPr>
        <w:t xml:space="preserve">Photo fiber sensor merupakan komponen yang digunakan untuk mendeteksi benda dengan menembakkan cahaya dari emitrer dan diterima oleh receiver. </w:t>
      </w:r>
    </w:p>
    <w:p w:rsidR="16822602" w:rsidP="16822602" w:rsidRDefault="16822602" w14:paraId="272448DE" w14:textId="45CCD7D6">
      <w:pPr>
        <w:jc w:val="center"/>
      </w:pPr>
      <w:r>
        <w:rPr>
          <w:noProof/>
        </w:rPr>
        <w:drawing>
          <wp:anchor distT="0" distB="0" distL="114300" distR="114300" simplePos="0" relativeHeight="251620864" behindDoc="0" locked="0" layoutInCell="1" allowOverlap="1" wp14:anchorId="0AC406C4" wp14:editId="0B94F5C2">
            <wp:simplePos x="0" y="0"/>
            <wp:positionH relativeFrom="column">
              <wp:align>left</wp:align>
            </wp:positionH>
            <wp:positionV relativeFrom="paragraph">
              <wp:posOffset>0</wp:posOffset>
            </wp:positionV>
            <wp:extent cx="1362075" cy="838200"/>
            <wp:effectExtent l="0" t="0" r="0" b="0"/>
            <wp:wrapSquare wrapText="bothSides"/>
            <wp:docPr id="1619684755" name="Picture 161968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362075" cy="838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4F5C3D1" wp14:editId="4BF7AE87">
            <wp:extent cx="1485186" cy="1543050"/>
            <wp:effectExtent l="0" t="0" r="0" b="0"/>
            <wp:docPr id="1262885611" name="Picture 126288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85186" cy="1543050"/>
                    </a:xfrm>
                    <a:prstGeom prst="rect">
                      <a:avLst/>
                    </a:prstGeom>
                  </pic:spPr>
                </pic:pic>
              </a:graphicData>
            </a:graphic>
          </wp:inline>
        </w:drawing>
      </w:r>
    </w:p>
    <w:p w:rsidR="525C47D8" w:rsidP="57AF3A00" w:rsidRDefault="57AF3A00" w14:paraId="44530AE1" w14:textId="42DBBFD0">
      <w:pPr>
        <w:jc w:val="center"/>
      </w:pPr>
      <w:r>
        <w:t>Gambay y. optical fiber sensor kondisi</w:t>
      </w:r>
    </w:p>
    <w:p w:rsidR="525C47D8" w:rsidP="525C47D8" w:rsidRDefault="57AF3A00" w14:paraId="0332B042" w14:textId="61773A45">
      <w:r>
        <w:t>Pada gambar di atas merupakan contoh dari Photo Fiber Sensor dan output pada Ladder Diagram PLC. Cahaya ditembakkan secara horizontal oleh emitter, ketika tidak ada benda di depannya output akan tidak aktif.</w:t>
      </w:r>
    </w:p>
    <w:p w:rsidR="5FB31845" w:rsidP="57AF3A00" w:rsidRDefault="5FB31845" w14:paraId="60ED4907" w14:textId="2297CFFD">
      <w:pPr>
        <w:jc w:val="center"/>
      </w:pPr>
      <w:r>
        <w:rPr>
          <w:noProof/>
        </w:rPr>
        <w:drawing>
          <wp:anchor distT="0" distB="0" distL="114300" distR="114300" simplePos="0" relativeHeight="251621888" behindDoc="0" locked="0" layoutInCell="1" allowOverlap="1" wp14:anchorId="07D6F604" wp14:editId="7F680E80">
            <wp:simplePos x="0" y="0"/>
            <wp:positionH relativeFrom="column">
              <wp:align>right</wp:align>
            </wp:positionH>
            <wp:positionV relativeFrom="paragraph">
              <wp:posOffset>0</wp:posOffset>
            </wp:positionV>
            <wp:extent cx="1238250" cy="752475"/>
            <wp:effectExtent l="0" t="0" r="0" b="0"/>
            <wp:wrapSquare wrapText="bothSides"/>
            <wp:docPr id="470400266" name="Picture 4704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238250" cy="7524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FAF381" wp14:editId="00D909FC">
            <wp:extent cx="1585516" cy="1619250"/>
            <wp:effectExtent l="0" t="0" r="0" b="0"/>
            <wp:docPr id="109442036" name="Picture 1094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85516" cy="1619250"/>
                    </a:xfrm>
                    <a:prstGeom prst="rect">
                      <a:avLst/>
                    </a:prstGeom>
                  </pic:spPr>
                </pic:pic>
              </a:graphicData>
            </a:graphic>
          </wp:inline>
        </w:drawing>
      </w:r>
    </w:p>
    <w:p w:rsidR="5FB31845" w:rsidP="1F8C1FF1" w:rsidRDefault="57AF3A00" w14:paraId="6A921CD6" w14:textId="16FE445E">
      <w:pPr>
        <w:jc w:val="center"/>
      </w:pPr>
      <w:r>
        <w:t>Gambar z. Optical Fiber Sensor kondisi</w:t>
      </w:r>
    </w:p>
    <w:p w:rsidR="57AF3A00" w:rsidP="57AF3A00" w:rsidRDefault="57AF3A00" w14:paraId="1AC5D1EE" w14:textId="611261BC">
      <w:r>
        <w:t>Pada gambar di atas merupakan kondisi Photo Fiber Sensor saat ada benda didepannya cahaya akan memantul kembali ke arah reciever yang ada pada Photo Fiber sensor dan output pada PLC akan menyala.</w:t>
      </w:r>
    </w:p>
    <w:p w:rsidR="57AF3A00" w:rsidP="57AF3A00" w:rsidRDefault="57AF3A00" w14:paraId="380EA9A9" w14:textId="4FC59630"/>
    <w:p w:rsidR="00D43F54" w:rsidP="1F8C1FF1" w:rsidRDefault="00D43F54" w14:paraId="34162A7D" w14:textId="77777777">
      <w:pPr>
        <w:pStyle w:val="ListParagraph"/>
        <w:numPr>
          <w:ilvl w:val="0"/>
          <w:numId w:val="1"/>
        </w:numPr>
      </w:pPr>
      <w:r>
        <w:tab/>
      </w:r>
      <w:r w:rsidRPr="0C56ECB7">
        <w:rPr>
          <w:rFonts w:eastAsia="Calibri"/>
        </w:rPr>
        <w:t>Stopper</w:t>
      </w:r>
    </w:p>
    <w:p w:rsidR="00D43F54" w:rsidP="57AF3A00" w:rsidRDefault="57AF3A00" w14:paraId="12087DFF" w14:textId="632B2C4C">
      <w:pPr>
        <w:rPr>
          <w:rFonts w:eastAsia="Calibri"/>
        </w:rPr>
      </w:pPr>
      <w:r w:rsidRPr="57AF3A00">
        <w:rPr>
          <w:rFonts w:eastAsia="Calibri"/>
        </w:rPr>
        <w:t xml:space="preserve">Stopper pada modul Conveyor &amp; Stopper Process adalah salah satu komponen yang berfungsi untuk memberhentikan barang setelah terdeteksi oleh optical sensor. </w:t>
      </w:r>
      <w:r w:rsidR="00D43F54">
        <w:rPr>
          <w:noProof/>
        </w:rPr>
        <w:drawing>
          <wp:inline distT="0" distB="0" distL="0" distR="0" wp14:anchorId="1CA9DBC4" wp14:editId="65E1F3F6">
            <wp:extent cx="4572000" cy="2809875"/>
            <wp:effectExtent l="0" t="0" r="0" b="0"/>
            <wp:docPr id="2088818343" name="Picture 208881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818343"/>
                    <pic:cNvPicPr/>
                  </pic:nvPicPr>
                  <pic:blipFill>
                    <a:blip r:embed="rId14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00D43F54" w:rsidP="00D43F54" w:rsidRDefault="00D43F54" w14:paraId="6AD664F1" w14:textId="77777777">
      <w:r>
        <w:t>Pada modul ini, stopper berperan sebagai output. Ketika stopper pada keadaaan mati, maka posisi stopper berada dibawah untuk menghentikan jalannya barang pada conveyor. Hal ini tergambar pada ladder diagram seperti berikut.</w:t>
      </w:r>
    </w:p>
    <w:p w:rsidR="00D43F54" w:rsidP="00D43F54" w:rsidRDefault="00D43F54" w14:paraId="3DEB726E" w14:textId="77777777"/>
    <w:p w:rsidR="00D43F54" w:rsidP="00D43F54" w:rsidRDefault="00D43F54" w14:paraId="0C91A9A0" w14:textId="77777777">
      <w:r>
        <w:rPr>
          <w:noProof/>
        </w:rPr>
        <w:drawing>
          <wp:anchor distT="0" distB="0" distL="114300" distR="114300" simplePos="0" relativeHeight="251689472" behindDoc="0" locked="0" layoutInCell="1" allowOverlap="1" wp14:anchorId="08D63778" wp14:editId="1D1AA0A2">
            <wp:simplePos x="0" y="0"/>
            <wp:positionH relativeFrom="column">
              <wp:align>right</wp:align>
            </wp:positionH>
            <wp:positionV relativeFrom="paragraph">
              <wp:posOffset>0</wp:posOffset>
            </wp:positionV>
            <wp:extent cx="1733550" cy="1159060"/>
            <wp:effectExtent l="0" t="0" r="0" b="0"/>
            <wp:wrapSquare wrapText="bothSides"/>
            <wp:docPr id="765920754" name="Picture 765920754"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0754" name="Picture 765920754" descr="Sebuah gambar berisi teks, papan tulis&#10;&#10;Deskripsi dibuat secara otomatis"/>
                    <pic:cNvPicPr/>
                  </pic:nvPicPr>
                  <pic:blipFill>
                    <a:blip r:embed="rId148">
                      <a:extLst>
                        <a:ext uri="{28A0092B-C50C-407E-A947-70E740481C1C}">
                          <a14:useLocalDpi xmlns:a14="http://schemas.microsoft.com/office/drawing/2010/main" val="0"/>
                        </a:ext>
                      </a:extLst>
                    </a:blip>
                    <a:stretch>
                      <a:fillRect/>
                    </a:stretch>
                  </pic:blipFill>
                  <pic:spPr>
                    <a:xfrm>
                      <a:off x="0" y="0"/>
                      <a:ext cx="1733550" cy="11590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911682" wp14:editId="561940C8">
            <wp:extent cx="2221442" cy="2222373"/>
            <wp:effectExtent l="0" t="0" r="0" b="0"/>
            <wp:docPr id="350320571" name="Picture 3503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t="22222" b="21296"/>
                    <a:stretch>
                      <a:fillRect/>
                    </a:stretch>
                  </pic:blipFill>
                  <pic:spPr>
                    <a:xfrm>
                      <a:off x="0" y="0"/>
                      <a:ext cx="2221442" cy="2222373"/>
                    </a:xfrm>
                    <a:prstGeom prst="rect">
                      <a:avLst/>
                    </a:prstGeom>
                  </pic:spPr>
                </pic:pic>
              </a:graphicData>
            </a:graphic>
          </wp:inline>
        </w:drawing>
      </w:r>
    </w:p>
    <w:p w:rsidR="00D43F54" w:rsidP="00D43F54" w:rsidRDefault="00D43F54" w14:paraId="4B25136D" w14:textId="77777777">
      <w:r>
        <w:t>Namun, ketika proses drill telah selesai, maka stopper akan aktif dan naik untuk membiarkan barang berjalan ke tahap selanjutnya. Berikut adalah gambar ladder diagram dari stopper yang sedang aktif.</w:t>
      </w:r>
    </w:p>
    <w:p w:rsidR="00D43F54" w:rsidP="00D43F54" w:rsidRDefault="00D43F54" w14:paraId="68670E31" w14:textId="77777777"/>
    <w:p w:rsidR="00D43F54" w:rsidP="00D43F54" w:rsidRDefault="00D43F54" w14:paraId="54986696" w14:textId="77777777">
      <w:r>
        <w:rPr>
          <w:noProof/>
        </w:rPr>
        <w:drawing>
          <wp:anchor distT="0" distB="0" distL="114300" distR="114300" simplePos="0" relativeHeight="251690496" behindDoc="0" locked="0" layoutInCell="1" allowOverlap="1" wp14:anchorId="21D72468" wp14:editId="559C64E6">
            <wp:simplePos x="0" y="0"/>
            <wp:positionH relativeFrom="column">
              <wp:align>right</wp:align>
            </wp:positionH>
            <wp:positionV relativeFrom="paragraph">
              <wp:posOffset>0</wp:posOffset>
            </wp:positionV>
            <wp:extent cx="2000250" cy="1266838"/>
            <wp:effectExtent l="0" t="0" r="0" b="0"/>
            <wp:wrapSquare wrapText="bothSides"/>
            <wp:docPr id="544083213" name="Picture 54408321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3213" name="Picture 544083213" descr="Sebuah gambar berisi teks&#10;&#10;Deskripsi dibuat secara otomatis"/>
                    <pic:cNvPicPr/>
                  </pic:nvPicPr>
                  <pic:blipFill>
                    <a:blip r:embed="rId150">
                      <a:extLst>
                        <a:ext uri="{28A0092B-C50C-407E-A947-70E740481C1C}">
                          <a14:useLocalDpi xmlns:a14="http://schemas.microsoft.com/office/drawing/2010/main" val="0"/>
                        </a:ext>
                      </a:extLst>
                    </a:blip>
                    <a:srcRect t="13071"/>
                    <a:stretch>
                      <a:fillRect/>
                    </a:stretch>
                  </pic:blipFill>
                  <pic:spPr>
                    <a:xfrm>
                      <a:off x="0" y="0"/>
                      <a:ext cx="2000250" cy="126683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D7B174" wp14:editId="4CBFB08B">
            <wp:extent cx="2345685" cy="2423614"/>
            <wp:effectExtent l="0" t="0" r="0" b="0"/>
            <wp:docPr id="536838184" name="Picture 53683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t="16435" b="25231"/>
                    <a:stretch>
                      <a:fillRect/>
                    </a:stretch>
                  </pic:blipFill>
                  <pic:spPr>
                    <a:xfrm>
                      <a:off x="0" y="0"/>
                      <a:ext cx="2345685" cy="2423614"/>
                    </a:xfrm>
                    <a:prstGeom prst="rect">
                      <a:avLst/>
                    </a:prstGeom>
                  </pic:spPr>
                </pic:pic>
              </a:graphicData>
            </a:graphic>
          </wp:inline>
        </w:drawing>
      </w:r>
    </w:p>
    <w:p w:rsidR="00D43F54" w:rsidP="00D43F54" w:rsidRDefault="00D43F54" w14:paraId="75A45AD6" w14:textId="77777777"/>
    <w:p w:rsidR="00D43F54" w:rsidP="00D43F54" w:rsidRDefault="1F8C1FF1" w14:paraId="3D3DB57C" w14:textId="77777777">
      <w:pPr>
        <w:pStyle w:val="ListParagraph"/>
        <w:numPr>
          <w:ilvl w:val="0"/>
          <w:numId w:val="1"/>
        </w:numPr>
        <w:rPr>
          <w:rFonts w:eastAsia="Calibri"/>
        </w:rPr>
      </w:pPr>
      <w:r w:rsidRPr="1F8C1FF1">
        <w:rPr>
          <w:rFonts w:eastAsia="Calibri"/>
        </w:rPr>
        <w:t>Pneumatic drill up</w:t>
      </w:r>
    </w:p>
    <w:p w:rsidR="00D43F54" w:rsidP="00D43F54" w:rsidRDefault="00D43F54" w14:paraId="036825B3" w14:textId="77777777">
      <w:pPr>
        <w:rPr>
          <w:rFonts w:eastAsia="Calibri"/>
        </w:rPr>
      </w:pPr>
      <w:r w:rsidRPr="50C2AF7C">
        <w:rPr>
          <w:rFonts w:eastAsia="Calibri"/>
        </w:rPr>
        <w:t>Pneumatic drill up memiliki fungsi untuk menaikan komponen driller yang ada pada modul Conveyor &amp; Stopper Process. Pada umumnya, komponen driller memiliki 3 gerakan, yaitu gerakan turun/ drill down, gerakan memutar/ drill on, dan gerakan naik/ drill up. Oleh karena itu, setiap gerakan akan direpresentasikan oleh output masing-masing yang berbeda. Khusus pada pneumatic drill up, ketika drill up berada dalam keadaan mati, maka posisi drill diam pada tempatnya atau tidak akan bergerak. Hal ini tergambar pada ladder diagram seperti berikut.</w:t>
      </w:r>
    </w:p>
    <w:p w:rsidR="00D43F54" w:rsidP="00D43F54" w:rsidRDefault="00D43F54" w14:paraId="4D7AFAB9" w14:textId="77777777">
      <w:r>
        <w:rPr>
          <w:noProof/>
        </w:rPr>
        <w:drawing>
          <wp:anchor distT="0" distB="0" distL="114300" distR="114300" simplePos="0" relativeHeight="251688448" behindDoc="0" locked="0" layoutInCell="1" allowOverlap="1" wp14:anchorId="70E492A5" wp14:editId="0BDAAF18">
            <wp:simplePos x="0" y="0"/>
            <wp:positionH relativeFrom="column">
              <wp:align>right</wp:align>
            </wp:positionH>
            <wp:positionV relativeFrom="paragraph">
              <wp:posOffset>0</wp:posOffset>
            </wp:positionV>
            <wp:extent cx="1314450" cy="952500"/>
            <wp:effectExtent l="0" t="0" r="0" b="0"/>
            <wp:wrapSquare wrapText="bothSides"/>
            <wp:docPr id="848387596" name="Picture 84838759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7596" name="Picture 848387596" descr="Sebuah gambar berisi teks&#10;&#10;Deskripsi dibuat secara otomatis"/>
                    <pic:cNvPicPr/>
                  </pic:nvPicPr>
                  <pic:blipFill>
                    <a:blip r:embed="rId152">
                      <a:extLst>
                        <a:ext uri="{28A0092B-C50C-407E-A947-70E740481C1C}">
                          <a14:useLocalDpi xmlns:a14="http://schemas.microsoft.com/office/drawing/2010/main" val="0"/>
                        </a:ext>
                      </a:extLst>
                    </a:blip>
                    <a:stretch>
                      <a:fillRect/>
                    </a:stretch>
                  </pic:blipFill>
                  <pic:spPr>
                    <a:xfrm>
                      <a:off x="0" y="0"/>
                      <a:ext cx="1314450" cy="952500"/>
                    </a:xfrm>
                    <a:prstGeom prst="rect">
                      <a:avLst/>
                    </a:prstGeom>
                  </pic:spPr>
                </pic:pic>
              </a:graphicData>
            </a:graphic>
            <wp14:sizeRelH relativeFrom="page">
              <wp14:pctWidth>0</wp14:pctWidth>
            </wp14:sizeRelH>
            <wp14:sizeRelV relativeFrom="page">
              <wp14:pctHeight>0</wp14:pctHeight>
            </wp14:sizeRelV>
          </wp:anchor>
        </w:drawing>
      </w:r>
    </w:p>
    <w:p w:rsidR="00D43F54" w:rsidP="00D43F54" w:rsidRDefault="00D43F54" w14:paraId="01F17BFA" w14:textId="77777777">
      <w:pPr>
        <w:rPr>
          <w:rFonts w:eastAsia="Calibri"/>
        </w:rPr>
      </w:pPr>
      <w:r w:rsidRPr="0B26C050">
        <w:rPr>
          <w:rFonts w:eastAsia="Calibri"/>
        </w:rPr>
        <w:t>Tetapi, ketika drill up menyala, maka driller akan bergerak naik atau keatas. Hal ini tergambar pada ladder diagram seperti berikut.</w:t>
      </w:r>
    </w:p>
    <w:p w:rsidR="00D43F54" w:rsidP="00D43F54" w:rsidRDefault="00D43F54" w14:paraId="282DE776" w14:textId="77777777"/>
    <w:p w:rsidR="00D43F54" w:rsidP="00D43F54" w:rsidRDefault="00D43F54" w14:paraId="041551D8" w14:textId="77777777"/>
    <w:p w:rsidR="00D43F54" w:rsidP="00D43F54" w:rsidRDefault="00D43F54" w14:paraId="40F189E2" w14:textId="77777777">
      <w:r>
        <w:rPr>
          <w:noProof/>
        </w:rPr>
        <w:drawing>
          <wp:anchor distT="0" distB="0" distL="114300" distR="114300" simplePos="0" relativeHeight="251691520" behindDoc="0" locked="0" layoutInCell="1" allowOverlap="1" wp14:anchorId="5F7BD59A" wp14:editId="2CBE6364">
            <wp:simplePos x="0" y="0"/>
            <wp:positionH relativeFrom="column">
              <wp:align>right</wp:align>
            </wp:positionH>
            <wp:positionV relativeFrom="paragraph">
              <wp:posOffset>0</wp:posOffset>
            </wp:positionV>
            <wp:extent cx="1381125" cy="866775"/>
            <wp:effectExtent l="0" t="0" r="0" b="0"/>
            <wp:wrapSquare wrapText="bothSides"/>
            <wp:docPr id="357407041" name="Picture 357407041"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07041" name="Picture 357407041" descr="Sebuah gambar berisi diagram&#10;&#10;Deskripsi dibuat secara otomatis"/>
                    <pic:cNvPicPr/>
                  </pic:nvPicPr>
                  <pic:blipFill>
                    <a:blip r:embed="rId153">
                      <a:extLst>
                        <a:ext uri="{28A0092B-C50C-407E-A947-70E740481C1C}">
                          <a14:useLocalDpi xmlns:a14="http://schemas.microsoft.com/office/drawing/2010/main" val="0"/>
                        </a:ext>
                      </a:extLst>
                    </a:blip>
                    <a:stretch>
                      <a:fillRect/>
                    </a:stretch>
                  </pic:blipFill>
                  <pic:spPr>
                    <a:xfrm>
                      <a:off x="0" y="0"/>
                      <a:ext cx="1381125" cy="8667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F7C321" wp14:editId="22058DA0">
            <wp:extent cx="2161392" cy="2913526"/>
            <wp:effectExtent l="0" t="0" r="0" b="0"/>
            <wp:docPr id="1106329563" name="Picture 110632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t="7934" b="15961"/>
                    <a:stretch>
                      <a:fillRect/>
                    </a:stretch>
                  </pic:blipFill>
                  <pic:spPr>
                    <a:xfrm>
                      <a:off x="0" y="0"/>
                      <a:ext cx="2161392" cy="2913526"/>
                    </a:xfrm>
                    <a:prstGeom prst="rect">
                      <a:avLst/>
                    </a:prstGeom>
                  </pic:spPr>
                </pic:pic>
              </a:graphicData>
            </a:graphic>
          </wp:inline>
        </w:drawing>
      </w:r>
    </w:p>
    <w:p w:rsidR="00D43F54" w:rsidP="00D43F54" w:rsidRDefault="1F8C1FF1" w14:paraId="0D4388B5" w14:textId="77777777">
      <w:pPr>
        <w:pStyle w:val="ListParagraph"/>
        <w:numPr>
          <w:ilvl w:val="0"/>
          <w:numId w:val="1"/>
        </w:numPr>
        <w:rPr>
          <w:rFonts w:eastAsia="Calibri"/>
        </w:rPr>
      </w:pPr>
      <w:r w:rsidRPr="1F8C1FF1">
        <w:rPr>
          <w:rFonts w:eastAsia="Calibri"/>
        </w:rPr>
        <w:t>Pneumatic drill down</w:t>
      </w:r>
    </w:p>
    <w:p w:rsidR="00D43F54" w:rsidP="00D43F54" w:rsidRDefault="00D43F54" w14:paraId="72E046EA" w14:textId="77777777">
      <w:pPr>
        <w:rPr>
          <w:rFonts w:eastAsia="Calibri"/>
        </w:rPr>
      </w:pPr>
      <w:r w:rsidRPr="50C2AF7C">
        <w:rPr>
          <w:rFonts w:eastAsia="Calibri"/>
        </w:rPr>
        <w:t>Pneumatic drill down memiliki fungsi untuk menurunkan komponen driller yang ada pada modul Conveyor &amp; Stopper Process. Ketika drill down berada pada keadaan mati, maka posisi drill diam pada tempatnya atau tidak akan bergerak, sama halnya dengan drill up. Hal ini tergambar pada ladder diagram seperti berikut.</w:t>
      </w:r>
    </w:p>
    <w:p w:rsidR="00D43F54" w:rsidP="00D43F54" w:rsidRDefault="00D43F54" w14:paraId="210D83EF" w14:textId="77777777">
      <w:r>
        <w:rPr>
          <w:noProof/>
        </w:rPr>
        <w:drawing>
          <wp:anchor distT="0" distB="0" distL="114300" distR="114300" simplePos="0" relativeHeight="251695616" behindDoc="0" locked="0" layoutInCell="1" allowOverlap="1" wp14:anchorId="4A16F549" wp14:editId="6DCCDA44">
            <wp:simplePos x="0" y="0"/>
            <wp:positionH relativeFrom="column">
              <wp:align>right</wp:align>
            </wp:positionH>
            <wp:positionV relativeFrom="paragraph">
              <wp:posOffset>0</wp:posOffset>
            </wp:positionV>
            <wp:extent cx="1685925" cy="1038225"/>
            <wp:effectExtent l="0" t="0" r="0" b="0"/>
            <wp:wrapSquare wrapText="bothSides"/>
            <wp:docPr id="1478450048" name="Picture 147845004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50048" name="Picture 1478450048" descr="Sebuah gambar berisi teks&#10;&#10;Deskripsi dibuat secara otomatis"/>
                    <pic:cNvPicPr/>
                  </pic:nvPicPr>
                  <pic:blipFill>
                    <a:blip r:embed="rId155">
                      <a:extLst>
                        <a:ext uri="{28A0092B-C50C-407E-A947-70E740481C1C}">
                          <a14:useLocalDpi xmlns:a14="http://schemas.microsoft.com/office/drawing/2010/main" val="0"/>
                        </a:ext>
                      </a:extLst>
                    </a:blip>
                    <a:stretch>
                      <a:fillRect/>
                    </a:stretch>
                  </pic:blipFill>
                  <pic:spPr>
                    <a:xfrm>
                      <a:off x="0" y="0"/>
                      <a:ext cx="1685925" cy="1038225"/>
                    </a:xfrm>
                    <a:prstGeom prst="rect">
                      <a:avLst/>
                    </a:prstGeom>
                  </pic:spPr>
                </pic:pic>
              </a:graphicData>
            </a:graphic>
            <wp14:sizeRelH relativeFrom="page">
              <wp14:pctWidth>0</wp14:pctWidth>
            </wp14:sizeRelH>
            <wp14:sizeRelV relativeFrom="page">
              <wp14:pctHeight>0</wp14:pctHeight>
            </wp14:sizeRelV>
          </wp:anchor>
        </w:drawing>
      </w:r>
    </w:p>
    <w:p w:rsidR="00D43F54" w:rsidP="00D43F54" w:rsidRDefault="00D43F54" w14:paraId="1E8B244B" w14:textId="77777777">
      <w:pPr>
        <w:rPr>
          <w:rFonts w:eastAsia="Calibri"/>
        </w:rPr>
      </w:pPr>
      <w:r w:rsidRPr="0B26C050">
        <w:rPr>
          <w:rFonts w:eastAsia="Calibri"/>
        </w:rPr>
        <w:t>Tetapi, ketika drill down menyala, maka driller akan bergerak turun atau kebawah. Hal ini tergambar pada ladder diagram seperti berikut.</w:t>
      </w:r>
    </w:p>
    <w:p w:rsidR="00D43F54" w:rsidP="00D43F54" w:rsidRDefault="00D43F54" w14:paraId="5AFC1B20" w14:textId="77777777"/>
    <w:p w:rsidR="00D43F54" w:rsidP="00D43F54" w:rsidRDefault="00D43F54" w14:paraId="14A97837" w14:textId="77777777">
      <w:r>
        <w:rPr>
          <w:noProof/>
        </w:rPr>
        <w:drawing>
          <wp:anchor distT="0" distB="0" distL="114300" distR="114300" simplePos="0" relativeHeight="251692544" behindDoc="0" locked="0" layoutInCell="1" allowOverlap="1" wp14:anchorId="66DE605B" wp14:editId="7C23746C">
            <wp:simplePos x="0" y="0"/>
            <wp:positionH relativeFrom="column">
              <wp:align>right</wp:align>
            </wp:positionH>
            <wp:positionV relativeFrom="paragraph">
              <wp:posOffset>0</wp:posOffset>
            </wp:positionV>
            <wp:extent cx="1352550" cy="1028700"/>
            <wp:effectExtent l="0" t="0" r="0" b="0"/>
            <wp:wrapSquare wrapText="bothSides"/>
            <wp:docPr id="1203028048" name="Picture 120302804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28048" name="Picture 1203028048" descr="Sebuah gambar berisi teks&#10;&#10;Deskripsi dibuat secara otomatis"/>
                    <pic:cNvPicPr/>
                  </pic:nvPicPr>
                  <pic:blipFill>
                    <a:blip r:embed="rId156">
                      <a:extLst>
                        <a:ext uri="{28A0092B-C50C-407E-A947-70E740481C1C}">
                          <a14:useLocalDpi xmlns:a14="http://schemas.microsoft.com/office/drawing/2010/main" val="0"/>
                        </a:ext>
                      </a:extLst>
                    </a:blip>
                    <a:stretch>
                      <a:fillRect/>
                    </a:stretch>
                  </pic:blipFill>
                  <pic:spPr>
                    <a:xfrm>
                      <a:off x="0" y="0"/>
                      <a:ext cx="1352550"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364C9D" wp14:editId="79262D20">
            <wp:extent cx="2211375" cy="2910437"/>
            <wp:effectExtent l="0" t="0" r="0" b="0"/>
            <wp:docPr id="1360485936" name="Picture 136048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t="5324" b="20370"/>
                    <a:stretch>
                      <a:fillRect/>
                    </a:stretch>
                  </pic:blipFill>
                  <pic:spPr>
                    <a:xfrm>
                      <a:off x="0" y="0"/>
                      <a:ext cx="2211375" cy="2910437"/>
                    </a:xfrm>
                    <a:prstGeom prst="rect">
                      <a:avLst/>
                    </a:prstGeom>
                  </pic:spPr>
                </pic:pic>
              </a:graphicData>
            </a:graphic>
          </wp:inline>
        </w:drawing>
      </w:r>
    </w:p>
    <w:p w:rsidR="00D43F54" w:rsidP="00D43F54" w:rsidRDefault="1F8C1FF1" w14:paraId="44758470" w14:textId="77777777">
      <w:pPr>
        <w:pStyle w:val="ListParagraph"/>
        <w:numPr>
          <w:ilvl w:val="0"/>
          <w:numId w:val="1"/>
        </w:numPr>
        <w:rPr>
          <w:rFonts w:eastAsia="Calibri"/>
        </w:rPr>
      </w:pPr>
      <w:r w:rsidRPr="1F8C1FF1">
        <w:rPr>
          <w:rFonts w:eastAsia="Calibri"/>
        </w:rPr>
        <w:t>Pneumatic drill on</w:t>
      </w:r>
    </w:p>
    <w:p w:rsidR="00D43F54" w:rsidP="00D43F54" w:rsidRDefault="00D43F54" w14:paraId="6B6687D7" w14:textId="77777777">
      <w:pPr>
        <w:rPr>
          <w:rFonts w:eastAsia="Calibri"/>
        </w:rPr>
      </w:pPr>
      <w:r w:rsidRPr="3799176C">
        <w:rPr>
          <w:rFonts w:eastAsia="Calibri"/>
        </w:rPr>
        <w:t>Pneumatic drill on memiliki fungsi untuk memutarkan komponen driller yang ada pada modul Conveyor &amp; Stopper Process. Ketika drill on berada pada keadaan mati, maka driller tidak akan berputar atau melakukan proses drilling. Hal ini tergambar pada ladder diagram seperti berikut.</w:t>
      </w:r>
    </w:p>
    <w:p w:rsidR="00D43F54" w:rsidP="00D43F54" w:rsidRDefault="00D43F54" w14:paraId="57762410" w14:textId="77777777">
      <w:r>
        <w:rPr>
          <w:noProof/>
        </w:rPr>
        <w:drawing>
          <wp:anchor distT="0" distB="0" distL="114300" distR="114300" simplePos="0" relativeHeight="251694592" behindDoc="0" locked="0" layoutInCell="1" allowOverlap="1" wp14:anchorId="489E1BD6" wp14:editId="749EBA47">
            <wp:simplePos x="0" y="0"/>
            <wp:positionH relativeFrom="column">
              <wp:align>right</wp:align>
            </wp:positionH>
            <wp:positionV relativeFrom="paragraph">
              <wp:posOffset>0</wp:posOffset>
            </wp:positionV>
            <wp:extent cx="1743075" cy="923925"/>
            <wp:effectExtent l="0" t="0" r="0" b="0"/>
            <wp:wrapSquare wrapText="bothSides"/>
            <wp:docPr id="1592523769" name="Picture 1592523769"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23769" name="Picture 1592523769" descr="Sebuah gambar berisi teks, papan tulis&#10;&#10;Deskripsi dibuat secara otomatis"/>
                    <pic:cNvPicPr/>
                  </pic:nvPicPr>
                  <pic:blipFill>
                    <a:blip r:embed="rId158">
                      <a:extLst>
                        <a:ext uri="{28A0092B-C50C-407E-A947-70E740481C1C}">
                          <a14:useLocalDpi xmlns:a14="http://schemas.microsoft.com/office/drawing/2010/main" val="0"/>
                        </a:ext>
                      </a:extLst>
                    </a:blip>
                    <a:stretch>
                      <a:fillRect/>
                    </a:stretch>
                  </pic:blipFill>
                  <pic:spPr>
                    <a:xfrm>
                      <a:off x="0" y="0"/>
                      <a:ext cx="1743075" cy="923925"/>
                    </a:xfrm>
                    <a:prstGeom prst="rect">
                      <a:avLst/>
                    </a:prstGeom>
                  </pic:spPr>
                </pic:pic>
              </a:graphicData>
            </a:graphic>
            <wp14:sizeRelH relativeFrom="page">
              <wp14:pctWidth>0</wp14:pctWidth>
            </wp14:sizeRelH>
            <wp14:sizeRelV relativeFrom="page">
              <wp14:pctHeight>0</wp14:pctHeight>
            </wp14:sizeRelV>
          </wp:anchor>
        </w:drawing>
      </w:r>
    </w:p>
    <w:p w:rsidR="00D43F54" w:rsidP="00D43F54" w:rsidRDefault="00D43F54" w14:paraId="6A525573" w14:textId="77777777">
      <w:pPr>
        <w:rPr>
          <w:rFonts w:eastAsia="Calibri"/>
        </w:rPr>
      </w:pPr>
      <w:r w:rsidRPr="25407699">
        <w:rPr>
          <w:rFonts w:eastAsia="Calibri"/>
        </w:rPr>
        <w:t>Tetapi, ketika drill on menyala, maka driller akan berputar atau melakukan proses drilling. Hal ini tergambar pada ladder diagram seperti berikut.</w:t>
      </w:r>
    </w:p>
    <w:p w:rsidR="00D43F54" w:rsidP="00D43F54" w:rsidRDefault="00D43F54" w14:paraId="73A4FC3C" w14:textId="77777777">
      <w:r>
        <w:rPr>
          <w:noProof/>
        </w:rPr>
        <w:drawing>
          <wp:anchor distT="0" distB="0" distL="114300" distR="114300" simplePos="0" relativeHeight="251693568" behindDoc="0" locked="0" layoutInCell="1" allowOverlap="1" wp14:anchorId="085D3852" wp14:editId="7B466572">
            <wp:simplePos x="0" y="0"/>
            <wp:positionH relativeFrom="column">
              <wp:align>right</wp:align>
            </wp:positionH>
            <wp:positionV relativeFrom="paragraph">
              <wp:posOffset>0</wp:posOffset>
            </wp:positionV>
            <wp:extent cx="1466850" cy="781050"/>
            <wp:effectExtent l="0" t="0" r="0" b="0"/>
            <wp:wrapSquare wrapText="bothSides"/>
            <wp:docPr id="348809327" name="Picture 348809327"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9327" name="Picture 348809327" descr="Sebuah gambar berisi diagram&#10;&#10;Deskripsi dibuat secara otomatis"/>
                    <pic:cNvPicPr/>
                  </pic:nvPicPr>
                  <pic:blipFill>
                    <a:blip r:embed="rId159">
                      <a:extLst>
                        <a:ext uri="{28A0092B-C50C-407E-A947-70E740481C1C}">
                          <a14:useLocalDpi xmlns:a14="http://schemas.microsoft.com/office/drawing/2010/main" val="0"/>
                        </a:ext>
                      </a:extLst>
                    </a:blip>
                    <a:stretch>
                      <a:fillRect/>
                    </a:stretch>
                  </pic:blipFill>
                  <pic:spPr>
                    <a:xfrm>
                      <a:off x="0" y="0"/>
                      <a:ext cx="1466850" cy="781050"/>
                    </a:xfrm>
                    <a:prstGeom prst="rect">
                      <a:avLst/>
                    </a:prstGeom>
                  </pic:spPr>
                </pic:pic>
              </a:graphicData>
            </a:graphic>
            <wp14:sizeRelH relativeFrom="page">
              <wp14:pctWidth>0</wp14:pctWidth>
            </wp14:sizeRelH>
            <wp14:sizeRelV relativeFrom="page">
              <wp14:pctHeight>0</wp14:pctHeight>
            </wp14:sizeRelV>
          </wp:anchor>
        </w:drawing>
      </w:r>
    </w:p>
    <w:p w:rsidR="00D43F54" w:rsidP="00D43F54" w:rsidRDefault="00D43F54" w14:paraId="1B6D7360" w14:textId="77777777">
      <w:pPr>
        <w:rPr>
          <w:rFonts w:eastAsia="Calibri"/>
        </w:rPr>
      </w:pPr>
    </w:p>
    <w:p w:rsidR="00D43F54" w:rsidP="00D43F54" w:rsidRDefault="00D43F54" w14:paraId="1D54F288" w14:textId="50EFDACD"/>
    <w:p w:rsidRPr="009C3360" w:rsidR="00D43F54" w:rsidP="00D43F54" w:rsidRDefault="00D43F54" w14:paraId="34C885F2" w14:textId="77777777"/>
    <w:p w:rsidR="00A26834" w:rsidP="00CF1B8A" w:rsidRDefault="00114D86" w14:paraId="0D4613DF" w14:textId="76C9F479">
      <w:pPr>
        <w:pStyle w:val="ListParagraph"/>
        <w:numPr>
          <w:ilvl w:val="1"/>
          <w:numId w:val="10"/>
        </w:numPr>
        <w:ind w:left="426"/>
      </w:pPr>
      <w:r>
        <w:t>L</w:t>
      </w:r>
      <w:r w:rsidRPr="00114D86">
        <w:t>ine movement Module</w:t>
      </w:r>
    </w:p>
    <w:p w:rsidR="00114D86" w:rsidP="00CF1B8A" w:rsidRDefault="00114D86" w14:paraId="4B22957D" w14:textId="01BD693A">
      <w:pPr>
        <w:pStyle w:val="ListParagraph"/>
        <w:ind w:left="426"/>
      </w:pPr>
      <w:r w:rsidRPr="00114D86">
        <w:t xml:space="preserve">Modul line movement digunakan untuk memindahkan benda </w:t>
      </w:r>
      <w:r w:rsidR="00927CEE">
        <w:t xml:space="preserve"> </w:t>
      </w:r>
      <w:r w:rsidRPr="00927CEE">
        <w:t>dengan memuat benda dan melepaskan benda dari titik A ke titik B. benda</w:t>
      </w:r>
      <w:r w:rsidR="00927CEE">
        <w:t xml:space="preserve"> </w:t>
      </w:r>
      <w:r w:rsidRPr="00927CEE">
        <w:t>tersebut diapit oleh Finger grip (nomor 1) kemudian bergerak secara</w:t>
      </w:r>
      <w:r w:rsidR="00927CEE">
        <w:t xml:space="preserve"> </w:t>
      </w:r>
      <w:r w:rsidRPr="00927CEE">
        <w:t>vertical dan horizontal, vertical untuk mengambil benda dan melepaskan</w:t>
      </w:r>
      <w:r w:rsidR="00927CEE">
        <w:t xml:space="preserve"> </w:t>
      </w:r>
      <w:r w:rsidRPr="00927CEE">
        <w:t>benda kemudian horizontal (nomor 2) untuk perpindahan benda secara</w:t>
      </w:r>
      <w:r w:rsidR="00927CEE">
        <w:t xml:space="preserve"> </w:t>
      </w:r>
      <w:r w:rsidRPr="00927CEE">
        <w:t xml:space="preserve">foward dan backward seperti yang terdapat pada Gambar </w:t>
      </w:r>
      <w:r w:rsidR="005B2EE5">
        <w:t>4</w:t>
      </w:r>
      <w:r w:rsidRPr="00927CEE">
        <w:t>.6. Kecapatan</w:t>
      </w:r>
      <w:r w:rsidR="00927CEE">
        <w:t xml:space="preserve"> </w:t>
      </w:r>
      <w:r w:rsidRPr="00927CEE">
        <w:t xml:space="preserve">pergerakan line movement dipengaruhi oleh finger cylinder.  </w:t>
      </w:r>
    </w:p>
    <w:p w:rsidR="00927CEE" w:rsidP="00CF1B8A" w:rsidRDefault="00927CEE" w14:paraId="72F104DE" w14:textId="49ED70CD">
      <w:pPr>
        <w:pStyle w:val="ListParagraph"/>
        <w:ind w:left="426"/>
        <w:jc w:val="center"/>
      </w:pPr>
      <w:r>
        <w:rPr>
          <w:noProof/>
        </w:rPr>
        <w:drawing>
          <wp:inline distT="0" distB="0" distL="0" distR="0" wp14:anchorId="350D526C" wp14:editId="5B1FCCEE">
            <wp:extent cx="2246190" cy="179132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46190" cy="1791325"/>
                    </a:xfrm>
                    <a:prstGeom prst="rect">
                      <a:avLst/>
                    </a:prstGeom>
                  </pic:spPr>
                </pic:pic>
              </a:graphicData>
            </a:graphic>
          </wp:inline>
        </w:drawing>
      </w:r>
    </w:p>
    <w:p w:rsidRPr="00927CEE" w:rsidR="00927CEE" w:rsidP="00CF1B8A" w:rsidRDefault="00927CEE" w14:paraId="761806F0" w14:textId="09BD4B3B">
      <w:pPr>
        <w:pStyle w:val="ListParagraph"/>
        <w:ind w:left="426"/>
        <w:jc w:val="center"/>
      </w:pPr>
      <w:r w:rsidRPr="00927CEE">
        <w:rPr>
          <w:b/>
          <w:bCs/>
        </w:rPr>
        <w:t xml:space="preserve">Gambar </w:t>
      </w:r>
      <w:r>
        <w:rPr>
          <w:b/>
          <w:bCs/>
        </w:rPr>
        <w:t>4</w:t>
      </w:r>
      <w:r w:rsidRPr="00927CEE">
        <w:rPr>
          <w:b/>
          <w:bCs/>
        </w:rPr>
        <w:t>.6</w:t>
      </w:r>
      <w:r w:rsidRPr="00927CEE">
        <w:t xml:space="preserve"> Line movement module</w:t>
      </w:r>
    </w:p>
    <w:p w:rsidR="00114D86" w:rsidP="00CF1B8A" w:rsidRDefault="005B2EE5" w14:paraId="7E2B8453" w14:textId="675F8FAC">
      <w:pPr>
        <w:pStyle w:val="ListParagraph"/>
        <w:numPr>
          <w:ilvl w:val="1"/>
          <w:numId w:val="10"/>
        </w:numPr>
        <w:ind w:left="426"/>
      </w:pPr>
      <w:r w:rsidRPr="005B2EE5">
        <w:t>Control Unit</w:t>
      </w:r>
    </w:p>
    <w:p w:rsidR="005B2EE5" w:rsidP="00CF1B8A" w:rsidRDefault="005B2EE5" w14:paraId="1FC2D78E" w14:textId="1E81BA94">
      <w:pPr>
        <w:pStyle w:val="ListParagraph"/>
        <w:ind w:left="426"/>
      </w:pPr>
      <w:r>
        <w:t>C</w:t>
      </w:r>
      <w:r w:rsidRPr="005B2EE5">
        <w:t xml:space="preserve">ontrol unit merupakan tempat untuk integrasi secara mekanik </w:t>
      </w:r>
      <w:r>
        <w:t xml:space="preserve"> </w:t>
      </w:r>
      <w:r w:rsidRPr="005B2EE5">
        <w:t>antara modul satu dengan modul lainya sehingga proses pemindahan</w:t>
      </w:r>
      <w:r>
        <w:t xml:space="preserve"> </w:t>
      </w:r>
      <w:r w:rsidRPr="005B2EE5">
        <w:t>dapat diatur sesuai dengan kebutuhan proses produksi benda kerja.</w:t>
      </w:r>
      <w:r>
        <w:t xml:space="preserve"> </w:t>
      </w:r>
      <w:r w:rsidRPr="005B2EE5">
        <w:t xml:space="preserve">Control unit juga merupakan wadah seperti pada Gambar </w:t>
      </w:r>
      <w:r>
        <w:t>4</w:t>
      </w:r>
      <w:r w:rsidRPr="005B2EE5">
        <w:t>.7 yang</w:t>
      </w:r>
      <w:r>
        <w:t xml:space="preserve"> </w:t>
      </w:r>
      <w:r w:rsidRPr="005B2EE5">
        <w:t>digunakan sebagai tempat strategis penempatan empat modul FAT, serta</w:t>
      </w:r>
      <w:r>
        <w:t xml:space="preserve"> </w:t>
      </w:r>
      <w:r w:rsidRPr="005B2EE5">
        <w:t xml:space="preserve">dilengkapi dengan tempat untuk meletakkan PLC dan unit </w:t>
      </w:r>
      <w:r>
        <w:t xml:space="preserve">Pengaturan </w:t>
      </w:r>
      <w:r w:rsidRPr="005B2EE5">
        <w:t>yang dilengkapi dengan alamat seperti pada pengalamatan PLC LG Glofa</w:t>
      </w:r>
      <w:r>
        <w:t xml:space="preserve"> </w:t>
      </w:r>
      <w:r w:rsidRPr="005B2EE5">
        <w:t>tipe GM4.</w:t>
      </w:r>
    </w:p>
    <w:p w:rsidR="005B2EE5" w:rsidP="00CF1B8A" w:rsidRDefault="005B2EE5" w14:paraId="26FE248C" w14:textId="21723332">
      <w:pPr>
        <w:pStyle w:val="ListParagraph"/>
        <w:ind w:left="426"/>
        <w:jc w:val="center"/>
      </w:pPr>
      <w:r>
        <w:rPr>
          <w:noProof/>
        </w:rPr>
        <w:drawing>
          <wp:inline distT="0" distB="0" distL="0" distR="0" wp14:anchorId="3522CFCB" wp14:editId="5EC0B6D8">
            <wp:extent cx="2423291" cy="21110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3291" cy="2111088"/>
                    </a:xfrm>
                    <a:prstGeom prst="rect">
                      <a:avLst/>
                    </a:prstGeom>
                  </pic:spPr>
                </pic:pic>
              </a:graphicData>
            </a:graphic>
          </wp:inline>
        </w:drawing>
      </w:r>
    </w:p>
    <w:p w:rsidRPr="005B2EE5" w:rsidR="002C4734" w:rsidP="00CF1B8A" w:rsidRDefault="002C4734" w14:paraId="60E78C2D" w14:textId="5770F1EC">
      <w:pPr>
        <w:pStyle w:val="ListParagraph"/>
        <w:ind w:left="426"/>
        <w:jc w:val="center"/>
      </w:pPr>
      <w:r w:rsidRPr="002C4734">
        <w:rPr>
          <w:b/>
          <w:bCs/>
        </w:rPr>
        <w:t>Gambar 2.7</w:t>
      </w:r>
      <w:r w:rsidRPr="002C4734">
        <w:t xml:space="preserve"> Control Unit Module</w:t>
      </w:r>
    </w:p>
    <w:p w:rsidR="00797F3E" w:rsidP="00491074" w:rsidRDefault="00491074" w14:paraId="729D56EF" w14:textId="030C3477">
      <w:pPr>
        <w:pStyle w:val="Heading2"/>
      </w:pPr>
      <w:bookmarkStart w:name="_Toc134174856" w:id="63"/>
      <w:bookmarkStart w:name="_Toc134553679" w:id="64"/>
      <w:r>
        <w:t xml:space="preserve">4.2 </w:t>
      </w:r>
      <w:r w:rsidRPr="008F669F" w:rsidR="009A7997">
        <w:t xml:space="preserve">Percobaan Line 1 pada Separation dan </w:t>
      </w:r>
      <w:r w:rsidRPr="008F669F" w:rsidR="007B690C">
        <w:t>Pick and Place Module</w:t>
      </w:r>
      <w:bookmarkEnd w:id="63"/>
      <w:bookmarkEnd w:id="64"/>
    </w:p>
    <w:p w:rsidR="00FA5E69" w:rsidP="00277823" w:rsidRDefault="00FA5E69" w14:paraId="63AC82C4" w14:textId="39259A4D">
      <w:pPr>
        <w:pStyle w:val="ListParagraph"/>
        <w:numPr>
          <w:ilvl w:val="0"/>
          <w:numId w:val="27"/>
        </w:numPr>
        <w:ind w:left="709"/>
      </w:pPr>
      <w:r>
        <w:t>Sekuens</w:t>
      </w:r>
      <w:r w:rsidR="00E569C3">
        <w:t>i Langkah</w:t>
      </w:r>
    </w:p>
    <w:p w:rsidRPr="008B3845" w:rsidR="00500400" w:rsidP="00277823" w:rsidRDefault="00911486" w14:paraId="15C6036B" w14:textId="010A4EB6">
      <w:pPr>
        <w:pStyle w:val="ListParagraph"/>
        <w:numPr>
          <w:ilvl w:val="5"/>
          <w:numId w:val="11"/>
        </w:numPr>
        <w:ind w:left="851"/>
      </w:pPr>
      <w:r w:rsidRPr="008B3845">
        <w:t>Dalam keadaan mati, lampu hijau menyala.</w:t>
      </w:r>
      <w:r w:rsidRPr="008B3845" w:rsidR="008B3845">
        <w:t xml:space="preserve"> </w:t>
      </w:r>
      <w:r w:rsidR="008B3845">
        <w:t>Saat t</w:t>
      </w:r>
      <w:r w:rsidRPr="008B3845" w:rsidR="0083046E">
        <w:t xml:space="preserve">ombol </w:t>
      </w:r>
      <w:r w:rsidRPr="008B3845" w:rsidR="004D2E6A">
        <w:t xml:space="preserve">START ditekan, </w:t>
      </w:r>
      <w:r w:rsidRPr="008B3845">
        <w:t xml:space="preserve">lampu hijau mati, lampu merah menyala, </w:t>
      </w:r>
      <w:r w:rsidRPr="008B3845" w:rsidR="004D2E6A">
        <w:rPr>
          <w:i/>
          <w:iCs/>
        </w:rPr>
        <w:t>conveyor</w:t>
      </w:r>
      <w:r w:rsidRPr="008B3845" w:rsidR="004D2E6A">
        <w:t xml:space="preserve"> berjalan, </w:t>
      </w:r>
      <w:r w:rsidRPr="008B3845">
        <w:t xml:space="preserve">dan </w:t>
      </w:r>
      <w:r w:rsidRPr="008B3845" w:rsidR="004D2E6A">
        <w:t xml:space="preserve">semua sensor </w:t>
      </w:r>
      <w:r w:rsidRPr="008B3845">
        <w:t xml:space="preserve">serta </w:t>
      </w:r>
      <w:r w:rsidRPr="008B3845" w:rsidR="004D2E6A">
        <w:t>a</w:t>
      </w:r>
      <w:r w:rsidRPr="008B3845" w:rsidR="00A3164F">
        <w:t>k</w:t>
      </w:r>
      <w:r w:rsidRPr="008B3845" w:rsidR="004D2E6A">
        <w:t>tuator siap bekerja.</w:t>
      </w:r>
    </w:p>
    <w:p w:rsidR="002D07F1" w:rsidP="00277823" w:rsidRDefault="008C14CC" w14:paraId="25CF3F55" w14:textId="0397E58B">
      <w:pPr>
        <w:pStyle w:val="ListParagraph"/>
        <w:numPr>
          <w:ilvl w:val="5"/>
          <w:numId w:val="11"/>
        </w:numPr>
        <w:ind w:left="851"/>
      </w:pPr>
      <w:r>
        <w:t xml:space="preserve">Pada saat yang sama, </w:t>
      </w:r>
      <w:r w:rsidR="007274A0">
        <w:t xml:space="preserve">sensor </w:t>
      </w:r>
      <w:r w:rsidR="00CF2645">
        <w:rPr>
          <w:i/>
          <w:iCs/>
        </w:rPr>
        <w:t xml:space="preserve">proximity </w:t>
      </w:r>
      <w:r w:rsidR="007274A0">
        <w:t xml:space="preserve">pada </w:t>
      </w:r>
      <w:r w:rsidR="007274A0">
        <w:rPr>
          <w:i/>
          <w:iCs/>
        </w:rPr>
        <w:t xml:space="preserve">magazine </w:t>
      </w:r>
      <w:r w:rsidR="007274A0">
        <w:t>yang mende</w:t>
      </w:r>
      <w:r w:rsidR="00CF2645">
        <w:t>teksi</w:t>
      </w:r>
      <w:r w:rsidR="00412318">
        <w:t xml:space="preserve"> keberadaan benda kerja memicu</w:t>
      </w:r>
      <w:r w:rsidR="006B1323">
        <w:t xml:space="preserve"> </w:t>
      </w:r>
      <w:r w:rsidR="003E2CFA">
        <w:t>silinder untuk</w:t>
      </w:r>
      <w:r w:rsidR="00F11416">
        <w:t xml:space="preserve"> memanjang</w:t>
      </w:r>
      <w:r w:rsidR="000F2D17">
        <w:t xml:space="preserve"> sehingga </w:t>
      </w:r>
      <w:r w:rsidR="0071530E">
        <w:t xml:space="preserve">mendorong benda kerja pada </w:t>
      </w:r>
      <w:r w:rsidRPr="0071530E" w:rsidR="0071530E">
        <w:rPr>
          <w:i/>
          <w:iCs/>
        </w:rPr>
        <w:t>conveyor</w:t>
      </w:r>
      <w:r w:rsidR="0071530E">
        <w:t>.</w:t>
      </w:r>
    </w:p>
    <w:p w:rsidR="0071530E" w:rsidP="00277823" w:rsidRDefault="00C96D5C" w14:paraId="4270321C" w14:textId="115FA7FB">
      <w:pPr>
        <w:pStyle w:val="ListParagraph"/>
        <w:numPr>
          <w:ilvl w:val="5"/>
          <w:numId w:val="11"/>
        </w:numPr>
        <w:ind w:left="851"/>
      </w:pPr>
      <w:r>
        <w:t xml:space="preserve">Benda kerja berjalan melewati </w:t>
      </w:r>
      <w:r w:rsidR="00B4262D">
        <w:t>3 jenis sensor</w:t>
      </w:r>
      <w:r w:rsidR="00334525">
        <w:t>,</w:t>
      </w:r>
      <w:r w:rsidR="00DC5EF8">
        <w:t xml:space="preserve"> sensor </w:t>
      </w:r>
      <w:r w:rsidR="00DC5EF8">
        <w:rPr>
          <w:i/>
          <w:iCs/>
        </w:rPr>
        <w:t>proximity</w:t>
      </w:r>
      <w:r w:rsidR="00DC5EF8">
        <w:t xml:space="preserve">, sensor </w:t>
      </w:r>
      <w:r w:rsidR="00167960">
        <w:t>induktif, dan sensor cahaya</w:t>
      </w:r>
      <w:r w:rsidR="00741D1C">
        <w:t>. Jika benda merupakan benda logam</w:t>
      </w:r>
      <w:r w:rsidR="00335343">
        <w:t xml:space="preserve"> berwarna cerah, benda dibuang menggunakan silinder </w:t>
      </w:r>
      <w:r w:rsidR="00335343">
        <w:rPr>
          <w:i/>
          <w:iCs/>
        </w:rPr>
        <w:t>eject</w:t>
      </w:r>
      <w:r w:rsidR="00AE0C4C">
        <w:t xml:space="preserve">. Jika tidak, benda akan </w:t>
      </w:r>
      <w:r w:rsidR="00F500D3">
        <w:t>diteruskan</w:t>
      </w:r>
      <w:r w:rsidR="008B3845">
        <w:t>.</w:t>
      </w:r>
    </w:p>
    <w:p w:rsidR="008B3845" w:rsidP="00277823" w:rsidRDefault="008B3845" w14:paraId="5141E217" w14:textId="687371C2">
      <w:pPr>
        <w:pStyle w:val="ListParagraph"/>
        <w:numPr>
          <w:ilvl w:val="5"/>
          <w:numId w:val="11"/>
        </w:numPr>
        <w:ind w:left="851"/>
      </w:pPr>
      <w:r>
        <w:t xml:space="preserve">Benda </w:t>
      </w:r>
      <w:r w:rsidR="00406719">
        <w:t>yang bukan</w:t>
      </w:r>
      <w:r w:rsidR="00D762DF">
        <w:t xml:space="preserve"> bersifat</w:t>
      </w:r>
      <w:r w:rsidR="00406719">
        <w:t xml:space="preserve"> logam dan berwarna cerah</w:t>
      </w:r>
      <w:r w:rsidR="00D762DF">
        <w:t xml:space="preserve"> diteruskan hingga men</w:t>
      </w:r>
      <w:r w:rsidR="008A44EC">
        <w:t xml:space="preserve">capai </w:t>
      </w:r>
      <w:r w:rsidR="008A44EC">
        <w:rPr>
          <w:i/>
          <w:iCs/>
        </w:rPr>
        <w:t>end-stopper</w:t>
      </w:r>
      <w:r w:rsidR="008A44EC">
        <w:t xml:space="preserve">. Selanjutnya, benda akan dipindahkan ke </w:t>
      </w:r>
      <w:r w:rsidR="008A44EC">
        <w:rPr>
          <w:i/>
          <w:iCs/>
        </w:rPr>
        <w:t>conveyor</w:t>
      </w:r>
      <w:r w:rsidR="008A44EC">
        <w:t xml:space="preserve"> </w:t>
      </w:r>
      <w:r w:rsidR="0019405F">
        <w:t xml:space="preserve">samping dengan mekanisme </w:t>
      </w:r>
      <w:r w:rsidR="0019405F">
        <w:rPr>
          <w:i/>
          <w:iCs/>
        </w:rPr>
        <w:t>pick &amp; place</w:t>
      </w:r>
      <w:r w:rsidR="002D2350">
        <w:t xml:space="preserve">. </w:t>
      </w:r>
      <w:r w:rsidR="0060205F">
        <w:t xml:space="preserve">Perangkat </w:t>
      </w:r>
      <w:r w:rsidR="0060205F">
        <w:rPr>
          <w:i/>
          <w:iCs/>
        </w:rPr>
        <w:t>pick &amp; place</w:t>
      </w:r>
      <w:r w:rsidR="0060205F">
        <w:t xml:space="preserve"> akan memutar searah jarum jam</w:t>
      </w:r>
      <w:r w:rsidR="00D96853">
        <w:t xml:space="preserve">, turun, </w:t>
      </w:r>
      <w:r w:rsidR="006414E1">
        <w:t xml:space="preserve">mengaktifkan fungsi </w:t>
      </w:r>
      <w:r w:rsidR="006414E1">
        <w:rPr>
          <w:i/>
          <w:iCs/>
        </w:rPr>
        <w:t>vacuu</w:t>
      </w:r>
      <w:r w:rsidR="00773080">
        <w:rPr>
          <w:i/>
          <w:iCs/>
        </w:rPr>
        <w:t>m</w:t>
      </w:r>
      <w:r w:rsidR="006414E1">
        <w:rPr>
          <w:i/>
          <w:iCs/>
        </w:rPr>
        <w:t xml:space="preserve">, </w:t>
      </w:r>
      <w:r w:rsidR="006414E1">
        <w:t xml:space="preserve">lalu memutar ke arah berlawanan jarum jam, turun, </w:t>
      </w:r>
      <w:r w:rsidR="00773080">
        <w:t xml:space="preserve">mematikan fungsi </w:t>
      </w:r>
      <w:r w:rsidR="00773080">
        <w:rPr>
          <w:i/>
          <w:iCs/>
        </w:rPr>
        <w:t>vacuum</w:t>
      </w:r>
      <w:r w:rsidR="00773080">
        <w:t xml:space="preserve">, dan </w:t>
      </w:r>
      <w:r w:rsidR="001F50ED">
        <w:t>kembali naik untuk siap m</w:t>
      </w:r>
      <w:r w:rsidR="000D060F">
        <w:t xml:space="preserve">elakukan hal yang sama saat benda lain dideteksi oleh </w:t>
      </w:r>
      <w:r w:rsidR="000D060F">
        <w:rPr>
          <w:i/>
          <w:iCs/>
        </w:rPr>
        <w:t>end-stopper</w:t>
      </w:r>
      <w:r w:rsidR="000D060F">
        <w:t>.</w:t>
      </w:r>
    </w:p>
    <w:p w:rsidRPr="0031209C" w:rsidR="00132B1B" w:rsidP="00277823" w:rsidRDefault="0031209C" w14:paraId="4FC124AE" w14:textId="6FC359A6">
      <w:pPr>
        <w:pStyle w:val="ListParagraph"/>
        <w:numPr>
          <w:ilvl w:val="0"/>
          <w:numId w:val="27"/>
        </w:numPr>
      </w:pPr>
      <w:r w:rsidRPr="0031209C">
        <w:t>Pembuatan Program</w:t>
      </w:r>
    </w:p>
    <w:p w:rsidR="00CD1104" w:rsidP="00277823" w:rsidRDefault="001550EF" w14:paraId="716E3D36" w14:textId="77777777">
      <w:pPr>
        <w:ind w:left="426"/>
      </w:pPr>
      <w:r w:rsidRPr="0055444F">
        <w:t xml:space="preserve">Bagian pertama: lampu dan tombol </w:t>
      </w:r>
      <w:r w:rsidRPr="0055444F" w:rsidR="0055444F">
        <w:t>start.</w:t>
      </w:r>
    </w:p>
    <w:p w:rsidR="009B3161" w:rsidP="00277823" w:rsidRDefault="007D48BB" w14:paraId="1169A857" w14:textId="77777777">
      <w:pPr>
        <w:ind w:left="426"/>
      </w:pPr>
      <w:r w:rsidRPr="00E57494">
        <w:t xml:space="preserve">Kondisi awal lampu indikator hijau yang menyala dapat dicapai dengan konfigurasi </w:t>
      </w:r>
      <w:r w:rsidRPr="00E57494">
        <w:rPr>
          <w:i/>
          <w:iCs/>
        </w:rPr>
        <w:t>ladder program</w:t>
      </w:r>
      <w:r w:rsidRPr="00E57494">
        <w:t xml:space="preserve"> seperti</w:t>
      </w:r>
      <w:r w:rsidRPr="00E57494" w:rsidR="00637865">
        <w:t xml:space="preserve"> </w:t>
      </w:r>
      <w:r w:rsidR="00CC7C52">
        <w:t xml:space="preserve">pada </w:t>
      </w:r>
      <w:r w:rsidRPr="00CC7C52" w:rsidR="00CC7C52">
        <w:rPr>
          <w:b/>
          <w:bCs/>
        </w:rPr>
        <w:t>gambar X</w:t>
      </w:r>
      <w:r w:rsidRPr="00E57494" w:rsidR="00637865">
        <w:t>.</w:t>
      </w:r>
      <w:r w:rsidR="00E57494">
        <w:t xml:space="preserve"> </w:t>
      </w:r>
      <w:r w:rsidR="00ED43D9">
        <w:t xml:space="preserve">Pada </w:t>
      </w:r>
      <w:r w:rsidR="00122290">
        <w:t xml:space="preserve">konfigurasi ini digunakan </w:t>
      </w:r>
      <w:r w:rsidR="00473F1D">
        <w:rPr>
          <w:i/>
          <w:iCs/>
        </w:rPr>
        <w:t>closed contact</w:t>
      </w:r>
      <w:r w:rsidR="00473F1D">
        <w:t xml:space="preserve"> sehingga</w:t>
      </w:r>
      <w:r w:rsidR="00F66D3B">
        <w:t xml:space="preserve"> sinyal langsung </w:t>
      </w:r>
      <w:r w:rsidR="00561017">
        <w:t xml:space="preserve">dapat </w:t>
      </w:r>
      <w:r w:rsidR="00F10202">
        <w:t xml:space="preserve">mencapai </w:t>
      </w:r>
      <w:r w:rsidR="00F10202">
        <w:rPr>
          <w:i/>
          <w:iCs/>
        </w:rPr>
        <w:t>coil</w:t>
      </w:r>
      <w:r w:rsidR="00F10202">
        <w:t xml:space="preserve"> </w:t>
      </w:r>
      <w:r w:rsidR="00E20668">
        <w:t>“SIGGREEN”</w:t>
      </w:r>
      <w:r w:rsidR="00561017">
        <w:t xml:space="preserve"> dan menyalakan lampu indikator hijau </w:t>
      </w:r>
      <w:r w:rsidR="00CC7C52">
        <w:t xml:space="preserve">segera setelah PLC disambungkan ke GMWIN4. Sementara itu, </w:t>
      </w:r>
      <w:r w:rsidR="00EE6FA2">
        <w:t>pengalamatan</w:t>
      </w:r>
      <w:r w:rsidR="003670AC">
        <w:t xml:space="preserve"> </w:t>
      </w:r>
      <w:r w:rsidR="003670AC">
        <w:rPr>
          <w:i/>
          <w:iCs/>
        </w:rPr>
        <w:t>closed contact</w:t>
      </w:r>
      <w:r w:rsidR="003670AC">
        <w:t xml:space="preserve"> diatur menjadi “CONVEYORON” sehingga </w:t>
      </w:r>
      <w:r w:rsidR="004D3D7C">
        <w:t xml:space="preserve">lampu indikator hijau dapat langsung </w:t>
      </w:r>
      <w:r w:rsidR="005C2B0A">
        <w:t xml:space="preserve">mati saat </w:t>
      </w:r>
      <w:r w:rsidR="00DD12ED">
        <w:rPr>
          <w:i/>
          <w:iCs/>
        </w:rPr>
        <w:t>conveyor</w:t>
      </w:r>
      <w:r w:rsidR="00DD12ED">
        <w:t xml:space="preserve"> menyala.</w:t>
      </w:r>
    </w:p>
    <w:p w:rsidR="00F25C6F" w:rsidP="00277823" w:rsidRDefault="00F25C6F" w14:paraId="7A0A87D4" w14:textId="47D62034">
      <w:pPr>
        <w:ind w:left="426"/>
      </w:pPr>
      <w:r w:rsidRPr="00444B8D">
        <w:rPr>
          <w:noProof/>
        </w:rPr>
        <w:drawing>
          <wp:inline distT="0" distB="0" distL="0" distR="0" wp14:anchorId="7C9E47B9" wp14:editId="73369FFD">
            <wp:extent cx="5731510" cy="342265"/>
            <wp:effectExtent l="0" t="0" r="2540" b="635"/>
            <wp:docPr id="67" name="Picture 6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r chart&#10;&#10;Description automatically generated"/>
                    <pic:cNvPicPr/>
                  </pic:nvPicPr>
                  <pic:blipFill rotWithShape="1">
                    <a:blip r:embed="rId162"/>
                    <a:srcRect b="76645"/>
                    <a:stretch/>
                  </pic:blipFill>
                  <pic:spPr bwMode="auto">
                    <a:xfrm>
                      <a:off x="0" y="0"/>
                      <a:ext cx="5731510" cy="342265"/>
                    </a:xfrm>
                    <a:prstGeom prst="rect">
                      <a:avLst/>
                    </a:prstGeom>
                    <a:ln>
                      <a:noFill/>
                    </a:ln>
                    <a:extLst>
                      <a:ext uri="{53640926-AAD7-44D8-BBD7-CCE9431645EC}">
                        <a14:shadowObscured xmlns:a14="http://schemas.microsoft.com/office/drawing/2010/main"/>
                      </a:ext>
                    </a:extLst>
                  </pic:spPr>
                </pic:pic>
              </a:graphicData>
            </a:graphic>
          </wp:inline>
        </w:drawing>
      </w:r>
    </w:p>
    <w:p w:rsidR="00F25C6F" w:rsidP="00277823" w:rsidRDefault="00F25C6F" w14:paraId="5168D6BF" w14:textId="4DC41F83">
      <w:pPr>
        <w:ind w:left="426"/>
        <w:jc w:val="center"/>
      </w:pPr>
      <w:r w:rsidRPr="00F25C6F">
        <w:t>Gambar X.</w:t>
      </w:r>
    </w:p>
    <w:p w:rsidRPr="00C87809" w:rsidR="00C87809" w:rsidP="00277823" w:rsidRDefault="0086479B" w14:paraId="3072DB5C" w14:textId="65BBAC8F">
      <w:pPr>
        <w:ind w:left="426"/>
      </w:pPr>
      <w:r w:rsidRPr="00C87809">
        <w:t xml:space="preserve">Selanjutnya, </w:t>
      </w:r>
      <w:r w:rsidRPr="00C87809" w:rsidR="005F2A5B">
        <w:t xml:space="preserve">dengan menggunakan modul </w:t>
      </w:r>
      <w:r w:rsidRPr="00C87809" w:rsidR="005F2A5B">
        <w:rPr>
          <w:i/>
          <w:iCs/>
        </w:rPr>
        <w:t>switch</w:t>
      </w:r>
      <w:r w:rsidRPr="00C87809" w:rsidR="005F2A5B">
        <w:t xml:space="preserve">, didesain mekanisme </w:t>
      </w:r>
      <w:r w:rsidRPr="00C87809" w:rsidR="005F2A5B">
        <w:rPr>
          <w:i/>
          <w:iCs/>
        </w:rPr>
        <w:t>start</w:t>
      </w:r>
      <w:r w:rsidRPr="00C87809" w:rsidR="00A10A99">
        <w:t xml:space="preserve"> dan </w:t>
      </w:r>
      <w:r w:rsidRPr="00C87809" w:rsidR="00A10A99">
        <w:rPr>
          <w:i/>
          <w:iCs/>
        </w:rPr>
        <w:t>stop</w:t>
      </w:r>
      <w:r w:rsidRPr="00C87809" w:rsidR="00A10A99">
        <w:t xml:space="preserve"> </w:t>
      </w:r>
      <w:r w:rsidRPr="00C87809" w:rsidR="00445901">
        <w:t xml:space="preserve">menggunakan konsep </w:t>
      </w:r>
      <w:r w:rsidRPr="00C87809" w:rsidR="00445901">
        <w:rPr>
          <w:i/>
          <w:iCs/>
        </w:rPr>
        <w:t>self-holding circuit</w:t>
      </w:r>
      <w:r w:rsidRPr="00C87809" w:rsidR="00445901">
        <w:t xml:space="preserve"> seperti </w:t>
      </w:r>
      <w:r w:rsidRPr="00C87809" w:rsidR="00445901">
        <w:rPr>
          <w:b/>
          <w:bCs/>
        </w:rPr>
        <w:t>gambar</w:t>
      </w:r>
      <w:r w:rsidRPr="00C87809" w:rsidR="007B5591">
        <w:rPr>
          <w:b/>
          <w:bCs/>
        </w:rPr>
        <w:t xml:space="preserve"> X</w:t>
      </w:r>
      <w:r w:rsidRPr="00C87809" w:rsidR="00445901">
        <w:t xml:space="preserve">. </w:t>
      </w:r>
      <w:r w:rsidRPr="00C87809" w:rsidR="0019247B">
        <w:rPr>
          <w:i/>
          <w:iCs/>
        </w:rPr>
        <w:t>O</w:t>
      </w:r>
      <w:r w:rsidRPr="00C87809" w:rsidR="007E258A">
        <w:rPr>
          <w:i/>
          <w:iCs/>
        </w:rPr>
        <w:t xml:space="preserve">pen contact </w:t>
      </w:r>
      <w:r w:rsidRPr="00C87809" w:rsidR="00240579">
        <w:t xml:space="preserve">pada </w:t>
      </w:r>
      <w:r w:rsidRPr="00C87809" w:rsidR="00240579">
        <w:rPr>
          <w:i/>
          <w:iCs/>
        </w:rPr>
        <w:t xml:space="preserve">row 2 </w:t>
      </w:r>
      <w:r w:rsidRPr="00C87809" w:rsidR="0019247B">
        <w:t xml:space="preserve">bekerja </w:t>
      </w:r>
      <w:r w:rsidRPr="00C87809" w:rsidR="00240579">
        <w:t>layaknya</w:t>
      </w:r>
      <w:r w:rsidRPr="00C87809" w:rsidR="00F36963">
        <w:t xml:space="preserve"> memori yang men</w:t>
      </w:r>
      <w:r w:rsidRPr="00C87809" w:rsidR="005129F0">
        <w:t>ahan</w:t>
      </w:r>
      <w:r w:rsidRPr="00C87809" w:rsidR="00240579">
        <w:t xml:space="preserve"> nyalanya </w:t>
      </w:r>
      <w:r w:rsidRPr="00C87809" w:rsidR="0090123B">
        <w:t>“Y1”</w:t>
      </w:r>
      <w:r w:rsidRPr="00C87809" w:rsidR="0019247B">
        <w:t xml:space="preserve"> saat “PBSTART” </w:t>
      </w:r>
      <w:r w:rsidRPr="00C87809" w:rsidR="00D76143">
        <w:t>menyala sesaat hingga “PBSTOP” menyala sesaat</w:t>
      </w:r>
      <w:r w:rsidRPr="00C87809" w:rsidR="001874CD">
        <w:t>.</w:t>
      </w:r>
      <w:r w:rsidRPr="00C87809" w:rsidR="00F36963">
        <w:t xml:space="preserve"> </w:t>
      </w:r>
    </w:p>
    <w:p w:rsidRPr="007B5591" w:rsidR="0086479B" w:rsidP="00277823" w:rsidRDefault="0086479B" w14:paraId="153BD669" w14:textId="6CBEB10B">
      <w:pPr>
        <w:ind w:left="426"/>
      </w:pPr>
      <w:r w:rsidRPr="0086479B">
        <w:rPr>
          <w:noProof/>
        </w:rPr>
        <w:drawing>
          <wp:inline distT="0" distB="0" distL="0" distR="0" wp14:anchorId="0660C7F5" wp14:editId="1D540FAB">
            <wp:extent cx="5731510" cy="5105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10540"/>
                    </a:xfrm>
                    <a:prstGeom prst="rect">
                      <a:avLst/>
                    </a:prstGeom>
                  </pic:spPr>
                </pic:pic>
              </a:graphicData>
            </a:graphic>
          </wp:inline>
        </w:drawing>
      </w:r>
    </w:p>
    <w:p w:rsidR="00EA0032" w:rsidP="003E1FC0" w:rsidRDefault="00C87809" w14:paraId="53163C97" w14:textId="71F6E8F4">
      <w:pPr>
        <w:ind w:left="426"/>
        <w:jc w:val="center"/>
      </w:pPr>
      <w:r w:rsidRPr="00C87809">
        <w:t>Gambar X.</w:t>
      </w:r>
    </w:p>
    <w:p w:rsidRPr="00442A11" w:rsidR="00C87809" w:rsidP="00277823" w:rsidRDefault="000B7D4C" w14:paraId="065EF79C" w14:textId="372CFC9B">
      <w:pPr>
        <w:ind w:left="426"/>
      </w:pPr>
      <w:r>
        <w:t xml:space="preserve">Pada tahap selanjutnya, </w:t>
      </w:r>
      <w:r w:rsidR="009E0152">
        <w:t>dengan menggunakan konfigurasi</w:t>
      </w:r>
      <w:r w:rsidR="00E01962">
        <w:t xml:space="preserve"> sederhana</w:t>
      </w:r>
      <w:r w:rsidR="009E0152">
        <w:t xml:space="preserve"> </w:t>
      </w:r>
      <w:r w:rsidR="00E01962">
        <w:rPr>
          <w:i/>
          <w:iCs/>
        </w:rPr>
        <w:t xml:space="preserve">closed contact </w:t>
      </w:r>
      <w:r w:rsidR="00E01962">
        <w:t xml:space="preserve">dan </w:t>
      </w:r>
      <w:r w:rsidR="00E01962">
        <w:rPr>
          <w:i/>
          <w:iCs/>
        </w:rPr>
        <w:t>coil</w:t>
      </w:r>
      <w:r w:rsidR="006804A5">
        <w:t xml:space="preserve">, </w:t>
      </w:r>
      <w:r w:rsidR="00D209D9">
        <w:t xml:space="preserve">pengoperasian </w:t>
      </w:r>
      <w:r w:rsidR="00442A11">
        <w:rPr>
          <w:i/>
          <w:iCs/>
        </w:rPr>
        <w:t>conveyor</w:t>
      </w:r>
      <w:r w:rsidR="00442A11">
        <w:t xml:space="preserve"> dan penghidupan lampu indikator merah dapat dilakukan</w:t>
      </w:r>
      <w:r w:rsidR="004740A0">
        <w:t xml:space="preserve"> seperti pada gambar X. P</w:t>
      </w:r>
      <w:r w:rsidR="00442A11">
        <w:t xml:space="preserve">enonaktifan lampu indikator hijau dapat </w:t>
      </w:r>
      <w:r w:rsidR="004740A0">
        <w:t xml:space="preserve">dilakukan </w:t>
      </w:r>
    </w:p>
    <w:p w:rsidR="00637865" w:rsidP="00277823" w:rsidRDefault="00637865" w14:paraId="4FC73933" w14:textId="056A84A8">
      <w:pPr>
        <w:ind w:left="426"/>
      </w:pPr>
      <w:r w:rsidRPr="00444B8D">
        <w:rPr>
          <w:noProof/>
        </w:rPr>
        <w:drawing>
          <wp:inline distT="0" distB="0" distL="0" distR="0" wp14:anchorId="626FDFAB" wp14:editId="53CD13C9">
            <wp:extent cx="5731510" cy="1465580"/>
            <wp:effectExtent l="0" t="0" r="2540" b="1270"/>
            <wp:docPr id="55" name="Picture 55"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r chart&#10;&#10;Description automatically generated"/>
                    <pic:cNvPicPr/>
                  </pic:nvPicPr>
                  <pic:blipFill>
                    <a:blip r:embed="rId162"/>
                    <a:stretch>
                      <a:fillRect/>
                    </a:stretch>
                  </pic:blipFill>
                  <pic:spPr>
                    <a:xfrm>
                      <a:off x="0" y="0"/>
                      <a:ext cx="5731510" cy="1465580"/>
                    </a:xfrm>
                    <a:prstGeom prst="rect">
                      <a:avLst/>
                    </a:prstGeom>
                  </pic:spPr>
                </pic:pic>
              </a:graphicData>
            </a:graphic>
          </wp:inline>
        </w:drawing>
      </w:r>
    </w:p>
    <w:p w:rsidR="003E1FC0" w:rsidP="003E1FC0" w:rsidRDefault="003E1FC0" w14:paraId="6CDF41AF" w14:textId="77777777">
      <w:pPr>
        <w:ind w:left="426"/>
        <w:jc w:val="center"/>
      </w:pPr>
      <w:r w:rsidRPr="00C87809">
        <w:t>Gambar X.</w:t>
      </w:r>
    </w:p>
    <w:p w:rsidR="00132B1B" w:rsidP="00277823" w:rsidRDefault="00BB2778" w14:paraId="204BEFBC" w14:textId="29E63E81">
      <w:pPr>
        <w:pStyle w:val="ListParagraph"/>
        <w:numPr>
          <w:ilvl w:val="5"/>
          <w:numId w:val="27"/>
        </w:numPr>
        <w:ind w:left="426"/>
      </w:pPr>
      <w:r>
        <w:t xml:space="preserve">Menggunakan konsep </w:t>
      </w:r>
      <w:r>
        <w:rPr>
          <w:i/>
          <w:iCs/>
        </w:rPr>
        <w:t>self-holding circuit,</w:t>
      </w:r>
      <w:r>
        <w:t xml:space="preserve"> konfigurasikan </w:t>
      </w:r>
      <w:r w:rsidR="00520011">
        <w:t xml:space="preserve">pemrograman </w:t>
      </w:r>
      <w:r w:rsidR="00520011">
        <w:rPr>
          <w:i/>
          <w:iCs/>
        </w:rPr>
        <w:t>ladder</w:t>
      </w:r>
      <w:r w:rsidR="00520011">
        <w:t xml:space="preserve"> se</w:t>
      </w:r>
    </w:p>
    <w:p w:rsidRPr="00444B8D" w:rsidR="00444B8D" w:rsidP="00277823" w:rsidRDefault="00444B8D" w14:paraId="4C835FEF" w14:textId="292ED9E9">
      <w:pPr>
        <w:ind w:left="426"/>
      </w:pPr>
    </w:p>
    <w:p w:rsidRPr="00E44E7E" w:rsidR="007B690C" w:rsidP="00491074" w:rsidRDefault="00491074" w14:paraId="4D6E84C9" w14:textId="4710D0E0">
      <w:pPr>
        <w:pStyle w:val="Heading2"/>
      </w:pPr>
      <w:bookmarkStart w:name="_Toc134174857" w:id="65"/>
      <w:bookmarkStart w:name="_Toc134553680" w:id="66"/>
      <w:r>
        <w:t xml:space="preserve">4.3 </w:t>
      </w:r>
      <w:r w:rsidRPr="00E44E7E" w:rsidR="007B690C">
        <w:t>Percobaan Line 2 pada Stopper dan Line Movement Module</w:t>
      </w:r>
      <w:bookmarkEnd w:id="65"/>
      <w:bookmarkEnd w:id="66"/>
    </w:p>
    <w:p w:rsidR="000C4C43" w:rsidP="003E1FC0" w:rsidRDefault="000C4C43" w14:paraId="0B1F7FBD" w14:textId="3B5630F7">
      <w:pPr>
        <w:pStyle w:val="ListParagraph"/>
        <w:numPr>
          <w:ilvl w:val="0"/>
          <w:numId w:val="28"/>
        </w:numPr>
      </w:pPr>
      <w:r>
        <w:t>Sekuensi Langkah</w:t>
      </w:r>
      <w:r w:rsidR="00B51A43">
        <w:t xml:space="preserve"> Pemrograman</w:t>
      </w:r>
    </w:p>
    <w:p w:rsidR="000C4C43" w:rsidP="003E1FC0" w:rsidRDefault="00672D84" w14:paraId="46A9EEF9" w14:textId="22707495">
      <w:pPr>
        <w:pStyle w:val="ListParagraph"/>
        <w:numPr>
          <w:ilvl w:val="5"/>
          <w:numId w:val="12"/>
        </w:numPr>
        <w:ind w:left="993"/>
      </w:pPr>
      <w:r>
        <w:t>Tombol START ditekan, conveyor stopper</w:t>
      </w:r>
      <w:r w:rsidR="00A92E88">
        <w:t xml:space="preserve"> module</w:t>
      </w:r>
      <w:r>
        <w:t xml:space="preserve"> dijalankan</w:t>
      </w:r>
      <w:r w:rsidR="0084763B">
        <w:t>.</w:t>
      </w:r>
    </w:p>
    <w:p w:rsidR="0084763B" w:rsidP="003E1FC0" w:rsidRDefault="0084763B" w14:paraId="50567381" w14:textId="497666B0">
      <w:pPr>
        <w:pStyle w:val="ListParagraph"/>
        <w:numPr>
          <w:ilvl w:val="5"/>
          <w:numId w:val="12"/>
        </w:numPr>
        <w:ind w:left="993"/>
      </w:pPr>
      <w:r>
        <w:t xml:space="preserve">Saat benda kerja </w:t>
      </w:r>
      <w:r w:rsidR="00A92E88">
        <w:t xml:space="preserve">dideteksi oleh </w:t>
      </w:r>
      <w:r w:rsidR="001A0E87">
        <w:t>sensor d</w:t>
      </w:r>
      <w:r w:rsidR="00BC123C">
        <w:t>i</w:t>
      </w:r>
      <w:r>
        <w:t xml:space="preserve"> workpoint, </w:t>
      </w:r>
      <w:r w:rsidR="00A04F3F">
        <w:t>conveyor diberhentikan</w:t>
      </w:r>
      <w:r w:rsidR="00F13828">
        <w:t xml:space="preserve">, stopper </w:t>
      </w:r>
      <w:r w:rsidR="00A04F3F">
        <w:t xml:space="preserve">dan </w:t>
      </w:r>
      <w:r w:rsidR="000C59B3">
        <w:t>drill diturunkan</w:t>
      </w:r>
      <w:r w:rsidR="0069378B">
        <w:t>.</w:t>
      </w:r>
    </w:p>
    <w:p w:rsidR="0069378B" w:rsidP="003E1FC0" w:rsidRDefault="001A0E87" w14:paraId="2DAE8A17" w14:textId="785A866B">
      <w:pPr>
        <w:pStyle w:val="ListParagraph"/>
        <w:numPr>
          <w:ilvl w:val="5"/>
          <w:numId w:val="12"/>
        </w:numPr>
        <w:ind w:left="993"/>
      </w:pPr>
      <w:r>
        <w:t xml:space="preserve">Setelah sensor </w:t>
      </w:r>
      <w:r w:rsidR="00D17FD1">
        <w:t>mendeteksi posisi drill yang sudah turun, d</w:t>
      </w:r>
      <w:r w:rsidR="0069378B">
        <w:t>rill dinyalakan selama 3 detik</w:t>
      </w:r>
      <w:r w:rsidR="008106D0">
        <w:t>,</w:t>
      </w:r>
      <w:r w:rsidR="00224014">
        <w:t xml:space="preserve"> lalu dimatikan</w:t>
      </w:r>
      <w:r w:rsidR="008106D0">
        <w:t>.</w:t>
      </w:r>
      <w:r w:rsidR="006325BA">
        <w:t xml:space="preserve"> </w:t>
      </w:r>
      <w:r w:rsidR="0016709D">
        <w:t>Perintah menurunkan drill juga diberhentikan.</w:t>
      </w:r>
    </w:p>
    <w:p w:rsidR="0016709D" w:rsidP="003E1FC0" w:rsidRDefault="00C216E5" w14:paraId="1DDBB0F9" w14:textId="1DC2CB36">
      <w:pPr>
        <w:pStyle w:val="ListParagraph"/>
        <w:numPr>
          <w:ilvl w:val="5"/>
          <w:numId w:val="12"/>
        </w:numPr>
        <w:ind w:left="993"/>
      </w:pPr>
      <w:r>
        <w:t>Setelah drill berhenti, d</w:t>
      </w:r>
      <w:r w:rsidR="0089394A">
        <w:t>rill dinaikkan</w:t>
      </w:r>
      <w:r w:rsidR="00431874">
        <w:t>.</w:t>
      </w:r>
    </w:p>
    <w:p w:rsidR="00160A19" w:rsidP="003E1FC0" w:rsidRDefault="00C216E5" w14:paraId="0919DCEE" w14:textId="2A51FBD7">
      <w:pPr>
        <w:pStyle w:val="ListParagraph"/>
        <w:numPr>
          <w:ilvl w:val="5"/>
          <w:numId w:val="12"/>
        </w:numPr>
        <w:ind w:left="993"/>
      </w:pPr>
      <w:r>
        <w:t>Setelah sensor mendeteksi posisi drill yang sudah naik, s</w:t>
      </w:r>
      <w:r w:rsidR="00160A19">
        <w:t xml:space="preserve">topper </w:t>
      </w:r>
      <w:r w:rsidR="00E6663D">
        <w:t>ditahan naik</w:t>
      </w:r>
      <w:r w:rsidR="00431874">
        <w:t xml:space="preserve"> dan conveyor kembali dijalankan</w:t>
      </w:r>
      <w:r w:rsidR="00216AFE">
        <w:t>.</w:t>
      </w:r>
    </w:p>
    <w:p w:rsidR="00216AFE" w:rsidP="003E1FC0" w:rsidRDefault="00216AFE" w14:paraId="789415A3" w14:textId="2013C49F">
      <w:pPr>
        <w:pStyle w:val="ListParagraph"/>
        <w:numPr>
          <w:ilvl w:val="5"/>
          <w:numId w:val="12"/>
        </w:numPr>
        <w:ind w:left="993"/>
      </w:pPr>
      <w:r>
        <w:t xml:space="preserve">Saat </w:t>
      </w:r>
      <w:r w:rsidR="00BC123C">
        <w:t>benda kerja dideteksi oleh sensor di akhir conveyor stopper module</w:t>
      </w:r>
      <w:r w:rsidR="00120B16">
        <w:t>, conveyor diberhentikan dan stopper diturunkan</w:t>
      </w:r>
      <w:r w:rsidR="00B51A43">
        <w:t>.</w:t>
      </w:r>
      <w:r w:rsidR="00122D39">
        <w:t xml:space="preserve"> Pada saat ini juga kita memerintah </w:t>
      </w:r>
      <w:r w:rsidR="00F8666B">
        <w:t>Line Movement untuk bergerak ke conveyor stopper module (backward).</w:t>
      </w:r>
    </w:p>
    <w:p w:rsidR="00F8666B" w:rsidP="003E1FC0" w:rsidRDefault="001E6D17" w14:paraId="6786BA5B" w14:textId="15F15730">
      <w:pPr>
        <w:pStyle w:val="ListParagraph"/>
        <w:numPr>
          <w:ilvl w:val="5"/>
          <w:numId w:val="12"/>
        </w:numPr>
        <w:ind w:left="993"/>
      </w:pPr>
      <w:r>
        <w:t>Saat</w:t>
      </w:r>
      <w:r w:rsidR="00A1509B">
        <w:t xml:space="preserve"> Line Movement sudah berada pada posisi backward, </w:t>
      </w:r>
      <w:r w:rsidR="0084099F">
        <w:t>posisi lengannya diturunkan.</w:t>
      </w:r>
    </w:p>
    <w:p w:rsidR="00944B9A" w:rsidP="003E1FC0" w:rsidRDefault="00944B9A" w14:paraId="35E026D8" w14:textId="6F123B9B">
      <w:pPr>
        <w:pStyle w:val="ListParagraph"/>
        <w:numPr>
          <w:ilvl w:val="5"/>
          <w:numId w:val="12"/>
        </w:numPr>
        <w:ind w:left="993"/>
      </w:pPr>
      <w:r>
        <w:t xml:space="preserve">Setelah posisi lengan turun, </w:t>
      </w:r>
      <w:r w:rsidR="00DB28BC">
        <w:t xml:space="preserve">lengan diperintahkan untuk </w:t>
      </w:r>
      <w:r w:rsidR="00EE5A1E">
        <w:t>menahan</w:t>
      </w:r>
      <w:r w:rsidR="00D966FC">
        <w:t xml:space="preserve"> grip pada </w:t>
      </w:r>
      <w:r w:rsidR="00EE5A1E">
        <w:t>benda</w:t>
      </w:r>
      <w:r w:rsidR="003831F7">
        <w:t xml:space="preserve"> kerja</w:t>
      </w:r>
      <w:r w:rsidR="00E51403">
        <w:t>. Perintah untuk menurunkan lengan juga diberhentikan.</w:t>
      </w:r>
    </w:p>
    <w:p w:rsidR="00EE3909" w:rsidP="003E1FC0" w:rsidRDefault="00EE3909" w14:paraId="27673E00" w14:textId="09935303">
      <w:pPr>
        <w:pStyle w:val="ListParagraph"/>
        <w:numPr>
          <w:ilvl w:val="5"/>
          <w:numId w:val="12"/>
        </w:numPr>
        <w:ind w:left="993"/>
      </w:pPr>
      <w:r>
        <w:t>Lengan dinaikkan</w:t>
      </w:r>
      <w:r w:rsidR="00464183">
        <w:t>.</w:t>
      </w:r>
    </w:p>
    <w:p w:rsidR="00464183" w:rsidP="003E1FC0" w:rsidRDefault="00464183" w14:paraId="1ADF0A10" w14:textId="2DB6C05A">
      <w:pPr>
        <w:pStyle w:val="ListParagraph"/>
        <w:numPr>
          <w:ilvl w:val="5"/>
          <w:numId w:val="12"/>
        </w:numPr>
        <w:ind w:left="993"/>
      </w:pPr>
      <w:r>
        <w:t xml:space="preserve">Setelah sensor mendeteksi lengan </w:t>
      </w:r>
      <w:r w:rsidR="004D4F96">
        <w:t>berada pada posisi naik, lengan digerakkan ke conveyor separation module (forward).</w:t>
      </w:r>
    </w:p>
    <w:p w:rsidR="00200494" w:rsidP="003E1FC0" w:rsidRDefault="00200494" w14:paraId="7596CA77" w14:textId="75B1F782">
      <w:pPr>
        <w:pStyle w:val="ListParagraph"/>
        <w:numPr>
          <w:ilvl w:val="5"/>
          <w:numId w:val="12"/>
        </w:numPr>
        <w:ind w:left="993"/>
      </w:pPr>
      <w:r>
        <w:t xml:space="preserve">Langkah </w:t>
      </w:r>
      <w:r w:rsidR="00056A1A">
        <w:t>7 diulang Kembali, tapi menggunakan input sensor posisi forward.</w:t>
      </w:r>
    </w:p>
    <w:p w:rsidR="008A7AD8" w:rsidP="003E1FC0" w:rsidRDefault="008A7AD8" w14:paraId="194C2FD2" w14:textId="3E25FCF0">
      <w:pPr>
        <w:pStyle w:val="ListParagraph"/>
        <w:numPr>
          <w:ilvl w:val="5"/>
          <w:numId w:val="12"/>
        </w:numPr>
        <w:ind w:left="993"/>
      </w:pPr>
      <w:r>
        <w:t>Setelah itu, tahanan grip dilepas</w:t>
      </w:r>
      <w:r w:rsidR="00D566C3">
        <w:t>.</w:t>
      </w:r>
    </w:p>
    <w:p w:rsidR="00D566C3" w:rsidP="003E1FC0" w:rsidRDefault="00884B1B" w14:paraId="16A2FC3A" w14:textId="0248D77F">
      <w:pPr>
        <w:pStyle w:val="ListParagraph"/>
        <w:numPr>
          <w:ilvl w:val="5"/>
          <w:numId w:val="12"/>
        </w:numPr>
        <w:ind w:left="993"/>
      </w:pPr>
      <w:r>
        <w:t>Lengan Kembali dinaikkan.</w:t>
      </w:r>
    </w:p>
    <w:p w:rsidR="000C4C43" w:rsidP="003E1FC0" w:rsidRDefault="000C4C43" w14:paraId="6F15BBFC" w14:textId="2466E58C">
      <w:pPr>
        <w:pStyle w:val="ListParagraph"/>
        <w:numPr>
          <w:ilvl w:val="0"/>
          <w:numId w:val="28"/>
        </w:numPr>
      </w:pPr>
      <w:r>
        <w:t>Pembuatan Program</w:t>
      </w:r>
    </w:p>
    <w:p w:rsidRPr="00E44E7E" w:rsidR="00FA5E69" w:rsidP="005B4D25" w:rsidRDefault="00E44E7E" w14:paraId="48FEEFF1" w14:textId="0D4B3926">
      <w:pPr>
        <w:pStyle w:val="Heading2"/>
      </w:pPr>
      <w:bookmarkStart w:name="_Toc134174858" w:id="67"/>
      <w:bookmarkStart w:name="_Toc134553681" w:id="68"/>
      <w:r>
        <w:t xml:space="preserve">4.4 </w:t>
      </w:r>
      <w:r w:rsidRPr="00E44E7E" w:rsidR="02717B44">
        <w:t>Percobaan Satu Sistem Factory Automatic Trainer</w:t>
      </w:r>
      <w:bookmarkEnd w:id="67"/>
      <w:bookmarkEnd w:id="68"/>
    </w:p>
    <w:p w:rsidR="0C56ECB7" w:rsidP="0C56ECB7" w:rsidRDefault="0059158F" w14:paraId="110EF575" w14:textId="53F7F0F7">
      <w:r>
        <w:t>Buat Sekuens Langkah dan Program untuk satu sistem Factory Automatic Trainer!</w:t>
      </w:r>
    </w:p>
    <w:sectPr w:rsidR="0C56ECB7">
      <w:headerReference w:type="default" r:id="rId164"/>
      <w:footerReference w:type="default" r:id="rId16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5D54" w:rsidP="005B4D25" w:rsidRDefault="00CE5D54" w14:paraId="2BBF3D9E" w14:textId="77777777">
      <w:r>
        <w:separator/>
      </w:r>
    </w:p>
  </w:endnote>
  <w:endnote w:type="continuationSeparator" w:id="0">
    <w:p w:rsidR="00CE5D54" w:rsidP="005B4D25" w:rsidRDefault="00CE5D54" w14:paraId="6AE91BA1" w14:textId="77777777">
      <w:r>
        <w:continuationSeparator/>
      </w:r>
    </w:p>
  </w:endnote>
  <w:endnote w:type="continuationNotice" w:id="1">
    <w:p w:rsidR="00CE5D54" w:rsidP="005B4D25" w:rsidRDefault="00CE5D54" w14:paraId="277C008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A8BDCA7" w:rsidTr="1A8BDCA7" w14:paraId="42FC7E49" w14:textId="77777777">
      <w:trPr>
        <w:trHeight w:val="300"/>
      </w:trPr>
      <w:tc>
        <w:tcPr>
          <w:tcW w:w="3005" w:type="dxa"/>
        </w:tcPr>
        <w:p w:rsidR="1A8BDCA7" w:rsidP="1A8BDCA7" w:rsidRDefault="1A8BDCA7" w14:paraId="38D4D526" w14:textId="2A2048A0">
          <w:pPr>
            <w:pStyle w:val="Header"/>
            <w:ind w:left="-115"/>
            <w:jc w:val="left"/>
          </w:pPr>
        </w:p>
      </w:tc>
      <w:tc>
        <w:tcPr>
          <w:tcW w:w="3005" w:type="dxa"/>
        </w:tcPr>
        <w:p w:rsidR="1A8BDCA7" w:rsidP="1A8BDCA7" w:rsidRDefault="1A8BDCA7" w14:paraId="1F410F16" w14:textId="2372ED07">
          <w:pPr>
            <w:pStyle w:val="Header"/>
            <w:jc w:val="center"/>
          </w:pPr>
        </w:p>
      </w:tc>
      <w:tc>
        <w:tcPr>
          <w:tcW w:w="3005" w:type="dxa"/>
        </w:tcPr>
        <w:p w:rsidR="1A8BDCA7" w:rsidP="1A8BDCA7" w:rsidRDefault="1A8BDCA7" w14:paraId="495728F1" w14:textId="48906927">
          <w:pPr>
            <w:pStyle w:val="Header"/>
            <w:ind w:right="-115"/>
            <w:jc w:val="right"/>
          </w:pPr>
        </w:p>
      </w:tc>
    </w:tr>
  </w:tbl>
  <w:p w:rsidR="1A8BDCA7" w:rsidP="1A8BDCA7" w:rsidRDefault="1A8BDCA7" w14:paraId="1634730A" w14:textId="06FC5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5D54" w:rsidP="005B4D25" w:rsidRDefault="00CE5D54" w14:paraId="18193FC6" w14:textId="77777777">
      <w:r>
        <w:separator/>
      </w:r>
    </w:p>
  </w:footnote>
  <w:footnote w:type="continuationSeparator" w:id="0">
    <w:p w:rsidR="00CE5D54" w:rsidP="005B4D25" w:rsidRDefault="00CE5D54" w14:paraId="54DC16D9" w14:textId="77777777">
      <w:r>
        <w:continuationSeparator/>
      </w:r>
    </w:p>
  </w:footnote>
  <w:footnote w:type="continuationNotice" w:id="1">
    <w:p w:rsidR="00CE5D54" w:rsidP="005B4D25" w:rsidRDefault="00CE5D54" w14:paraId="3EA9784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A8BDCA7" w:rsidTr="1A8BDCA7" w14:paraId="4C17B607" w14:textId="77777777">
      <w:trPr>
        <w:trHeight w:val="300"/>
      </w:trPr>
      <w:tc>
        <w:tcPr>
          <w:tcW w:w="3005" w:type="dxa"/>
        </w:tcPr>
        <w:p w:rsidR="1A8BDCA7" w:rsidP="1A8BDCA7" w:rsidRDefault="1A8BDCA7" w14:paraId="2D8EA32C" w14:textId="5ECAC57E">
          <w:pPr>
            <w:pStyle w:val="Header"/>
            <w:ind w:left="-115"/>
            <w:jc w:val="left"/>
          </w:pPr>
        </w:p>
      </w:tc>
      <w:tc>
        <w:tcPr>
          <w:tcW w:w="3005" w:type="dxa"/>
        </w:tcPr>
        <w:p w:rsidR="1A8BDCA7" w:rsidP="1A8BDCA7" w:rsidRDefault="1A8BDCA7" w14:paraId="11BF990C" w14:textId="62DAFB73">
          <w:pPr>
            <w:pStyle w:val="Header"/>
            <w:jc w:val="center"/>
          </w:pPr>
        </w:p>
      </w:tc>
      <w:tc>
        <w:tcPr>
          <w:tcW w:w="3005" w:type="dxa"/>
        </w:tcPr>
        <w:p w:rsidR="1A8BDCA7" w:rsidP="1A8BDCA7" w:rsidRDefault="1A8BDCA7" w14:paraId="370F57DF" w14:textId="7A5BAAEF">
          <w:pPr>
            <w:pStyle w:val="Header"/>
            <w:ind w:right="-115"/>
            <w:jc w:val="right"/>
          </w:pPr>
        </w:p>
      </w:tc>
    </w:tr>
  </w:tbl>
  <w:p w:rsidR="1A8BDCA7" w:rsidP="1A8BDCA7" w:rsidRDefault="1A8BDCA7" w14:paraId="40A4653D" w14:textId="0FA56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446"/>
    <w:multiLevelType w:val="hybridMultilevel"/>
    <w:tmpl w:val="6572310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FDD4DD"/>
    <w:multiLevelType w:val="hybridMultilevel"/>
    <w:tmpl w:val="A2C292AA"/>
    <w:lvl w:ilvl="0" w:tplc="01BAAD74">
      <w:start w:val="1"/>
      <w:numFmt w:val="bullet"/>
      <w:lvlText w:val=""/>
      <w:lvlJc w:val="left"/>
      <w:pPr>
        <w:ind w:left="720" w:hanging="360"/>
      </w:pPr>
      <w:rPr>
        <w:rFonts w:hint="default" w:ascii="Symbol" w:hAnsi="Symbol"/>
      </w:rPr>
    </w:lvl>
    <w:lvl w:ilvl="1" w:tplc="ECB6C3F4">
      <w:start w:val="1"/>
      <w:numFmt w:val="bullet"/>
      <w:lvlText w:val="o"/>
      <w:lvlJc w:val="left"/>
      <w:pPr>
        <w:ind w:left="1440" w:hanging="360"/>
      </w:pPr>
      <w:rPr>
        <w:rFonts w:hint="default" w:ascii="Courier New" w:hAnsi="Courier New"/>
      </w:rPr>
    </w:lvl>
    <w:lvl w:ilvl="2" w:tplc="07F0BDCE">
      <w:start w:val="1"/>
      <w:numFmt w:val="bullet"/>
      <w:lvlText w:val=""/>
      <w:lvlJc w:val="left"/>
      <w:pPr>
        <w:ind w:left="2160" w:hanging="360"/>
      </w:pPr>
      <w:rPr>
        <w:rFonts w:hint="default" w:ascii="Wingdings" w:hAnsi="Wingdings"/>
      </w:rPr>
    </w:lvl>
    <w:lvl w:ilvl="3" w:tplc="33A6C69C">
      <w:start w:val="1"/>
      <w:numFmt w:val="bullet"/>
      <w:lvlText w:val=""/>
      <w:lvlJc w:val="left"/>
      <w:pPr>
        <w:ind w:left="2880" w:hanging="360"/>
      </w:pPr>
      <w:rPr>
        <w:rFonts w:hint="default" w:ascii="Symbol" w:hAnsi="Symbol"/>
      </w:rPr>
    </w:lvl>
    <w:lvl w:ilvl="4" w:tplc="ED72C32A">
      <w:start w:val="1"/>
      <w:numFmt w:val="bullet"/>
      <w:lvlText w:val="o"/>
      <w:lvlJc w:val="left"/>
      <w:pPr>
        <w:ind w:left="3600" w:hanging="360"/>
      </w:pPr>
      <w:rPr>
        <w:rFonts w:hint="default" w:ascii="Courier New" w:hAnsi="Courier New"/>
      </w:rPr>
    </w:lvl>
    <w:lvl w:ilvl="5" w:tplc="D2FA473A">
      <w:start w:val="1"/>
      <w:numFmt w:val="bullet"/>
      <w:lvlText w:val=""/>
      <w:lvlJc w:val="left"/>
      <w:pPr>
        <w:ind w:left="4320" w:hanging="360"/>
      </w:pPr>
      <w:rPr>
        <w:rFonts w:hint="default" w:ascii="Wingdings" w:hAnsi="Wingdings"/>
      </w:rPr>
    </w:lvl>
    <w:lvl w:ilvl="6" w:tplc="F04A09BA">
      <w:start w:val="1"/>
      <w:numFmt w:val="bullet"/>
      <w:lvlText w:val=""/>
      <w:lvlJc w:val="left"/>
      <w:pPr>
        <w:ind w:left="5040" w:hanging="360"/>
      </w:pPr>
      <w:rPr>
        <w:rFonts w:hint="default" w:ascii="Symbol" w:hAnsi="Symbol"/>
      </w:rPr>
    </w:lvl>
    <w:lvl w:ilvl="7" w:tplc="724C5BFC">
      <w:start w:val="1"/>
      <w:numFmt w:val="bullet"/>
      <w:lvlText w:val="o"/>
      <w:lvlJc w:val="left"/>
      <w:pPr>
        <w:ind w:left="5760" w:hanging="360"/>
      </w:pPr>
      <w:rPr>
        <w:rFonts w:hint="default" w:ascii="Courier New" w:hAnsi="Courier New"/>
      </w:rPr>
    </w:lvl>
    <w:lvl w:ilvl="8" w:tplc="66067FE8">
      <w:start w:val="1"/>
      <w:numFmt w:val="bullet"/>
      <w:lvlText w:val=""/>
      <w:lvlJc w:val="left"/>
      <w:pPr>
        <w:ind w:left="6480" w:hanging="360"/>
      </w:pPr>
      <w:rPr>
        <w:rFonts w:hint="default" w:ascii="Wingdings" w:hAnsi="Wingdings"/>
      </w:rPr>
    </w:lvl>
  </w:abstractNum>
  <w:abstractNum w:abstractNumId="2" w15:restartNumberingAfterBreak="0">
    <w:nsid w:val="04393485"/>
    <w:multiLevelType w:val="hybridMultilevel"/>
    <w:tmpl w:val="F11A30E6"/>
    <w:lvl w:ilvl="0" w:tplc="6332E4FE">
      <w:start w:val="1"/>
      <w:numFmt w:val="bullet"/>
      <w:lvlText w:val=""/>
      <w:lvlJc w:val="left"/>
      <w:pPr>
        <w:ind w:left="720" w:hanging="360"/>
      </w:pPr>
      <w:rPr>
        <w:rFonts w:hint="default" w:ascii="Symbol" w:hAnsi="Symbol"/>
        <w:color w:val="auto"/>
      </w:rPr>
    </w:lvl>
    <w:lvl w:ilvl="1" w:tplc="04210003" w:tentative="1">
      <w:start w:val="1"/>
      <w:numFmt w:val="bullet"/>
      <w:lvlText w:val="o"/>
      <w:lvlJc w:val="left"/>
      <w:pPr>
        <w:ind w:left="1440" w:hanging="360"/>
      </w:pPr>
      <w:rPr>
        <w:rFonts w:hint="default" w:ascii="Courier New" w:hAnsi="Courier New" w:cs="Courier New"/>
      </w:rPr>
    </w:lvl>
    <w:lvl w:ilvl="2" w:tplc="04210005" w:tentative="1">
      <w:start w:val="1"/>
      <w:numFmt w:val="bullet"/>
      <w:lvlText w:val=""/>
      <w:lvlJc w:val="left"/>
      <w:pPr>
        <w:ind w:left="2160" w:hanging="360"/>
      </w:pPr>
      <w:rPr>
        <w:rFonts w:hint="default" w:ascii="Wingdings" w:hAnsi="Wingdings"/>
      </w:rPr>
    </w:lvl>
    <w:lvl w:ilvl="3" w:tplc="04210001" w:tentative="1">
      <w:start w:val="1"/>
      <w:numFmt w:val="bullet"/>
      <w:lvlText w:val=""/>
      <w:lvlJc w:val="left"/>
      <w:pPr>
        <w:ind w:left="2880" w:hanging="360"/>
      </w:pPr>
      <w:rPr>
        <w:rFonts w:hint="default" w:ascii="Symbol" w:hAnsi="Symbol"/>
      </w:rPr>
    </w:lvl>
    <w:lvl w:ilvl="4" w:tplc="04210003" w:tentative="1">
      <w:start w:val="1"/>
      <w:numFmt w:val="bullet"/>
      <w:lvlText w:val="o"/>
      <w:lvlJc w:val="left"/>
      <w:pPr>
        <w:ind w:left="3600" w:hanging="360"/>
      </w:pPr>
      <w:rPr>
        <w:rFonts w:hint="default" w:ascii="Courier New" w:hAnsi="Courier New" w:cs="Courier New"/>
      </w:rPr>
    </w:lvl>
    <w:lvl w:ilvl="5" w:tplc="04210005" w:tentative="1">
      <w:start w:val="1"/>
      <w:numFmt w:val="bullet"/>
      <w:lvlText w:val=""/>
      <w:lvlJc w:val="left"/>
      <w:pPr>
        <w:ind w:left="4320" w:hanging="360"/>
      </w:pPr>
      <w:rPr>
        <w:rFonts w:hint="default" w:ascii="Wingdings" w:hAnsi="Wingdings"/>
      </w:rPr>
    </w:lvl>
    <w:lvl w:ilvl="6" w:tplc="04210001" w:tentative="1">
      <w:start w:val="1"/>
      <w:numFmt w:val="bullet"/>
      <w:lvlText w:val=""/>
      <w:lvlJc w:val="left"/>
      <w:pPr>
        <w:ind w:left="5040" w:hanging="360"/>
      </w:pPr>
      <w:rPr>
        <w:rFonts w:hint="default" w:ascii="Symbol" w:hAnsi="Symbol"/>
      </w:rPr>
    </w:lvl>
    <w:lvl w:ilvl="7" w:tplc="04210003" w:tentative="1">
      <w:start w:val="1"/>
      <w:numFmt w:val="bullet"/>
      <w:lvlText w:val="o"/>
      <w:lvlJc w:val="left"/>
      <w:pPr>
        <w:ind w:left="5760" w:hanging="360"/>
      </w:pPr>
      <w:rPr>
        <w:rFonts w:hint="default" w:ascii="Courier New" w:hAnsi="Courier New" w:cs="Courier New"/>
      </w:rPr>
    </w:lvl>
    <w:lvl w:ilvl="8" w:tplc="04210005" w:tentative="1">
      <w:start w:val="1"/>
      <w:numFmt w:val="bullet"/>
      <w:lvlText w:val=""/>
      <w:lvlJc w:val="left"/>
      <w:pPr>
        <w:ind w:left="6480" w:hanging="360"/>
      </w:pPr>
      <w:rPr>
        <w:rFonts w:hint="default" w:ascii="Wingdings" w:hAnsi="Wingdings"/>
      </w:rPr>
    </w:lvl>
  </w:abstractNum>
  <w:abstractNum w:abstractNumId="3" w15:restartNumberingAfterBreak="0">
    <w:nsid w:val="06AD3D25"/>
    <w:multiLevelType w:val="hybridMultilevel"/>
    <w:tmpl w:val="DA2C5AFE"/>
    <w:lvl w:ilvl="0" w:tplc="04210001">
      <w:start w:val="1"/>
      <w:numFmt w:val="bullet"/>
      <w:lvlText w:val=""/>
      <w:lvlJc w:val="left"/>
      <w:pPr>
        <w:ind w:left="720" w:hanging="360"/>
      </w:pPr>
      <w:rPr>
        <w:rFonts w:hint="default" w:ascii="Symbol" w:hAnsi="Symbol"/>
      </w:rPr>
    </w:lvl>
    <w:lvl w:ilvl="1" w:tplc="04210003" w:tentative="1">
      <w:start w:val="1"/>
      <w:numFmt w:val="bullet"/>
      <w:lvlText w:val="o"/>
      <w:lvlJc w:val="left"/>
      <w:pPr>
        <w:ind w:left="1440" w:hanging="360"/>
      </w:pPr>
      <w:rPr>
        <w:rFonts w:hint="default" w:ascii="Courier New" w:hAnsi="Courier New" w:cs="Courier New"/>
      </w:rPr>
    </w:lvl>
    <w:lvl w:ilvl="2" w:tplc="04210005" w:tentative="1">
      <w:start w:val="1"/>
      <w:numFmt w:val="bullet"/>
      <w:lvlText w:val=""/>
      <w:lvlJc w:val="left"/>
      <w:pPr>
        <w:ind w:left="2160" w:hanging="360"/>
      </w:pPr>
      <w:rPr>
        <w:rFonts w:hint="default" w:ascii="Wingdings" w:hAnsi="Wingdings"/>
      </w:rPr>
    </w:lvl>
    <w:lvl w:ilvl="3" w:tplc="04210001" w:tentative="1">
      <w:start w:val="1"/>
      <w:numFmt w:val="bullet"/>
      <w:lvlText w:val=""/>
      <w:lvlJc w:val="left"/>
      <w:pPr>
        <w:ind w:left="2880" w:hanging="360"/>
      </w:pPr>
      <w:rPr>
        <w:rFonts w:hint="default" w:ascii="Symbol" w:hAnsi="Symbol"/>
      </w:rPr>
    </w:lvl>
    <w:lvl w:ilvl="4" w:tplc="04210003" w:tentative="1">
      <w:start w:val="1"/>
      <w:numFmt w:val="bullet"/>
      <w:lvlText w:val="o"/>
      <w:lvlJc w:val="left"/>
      <w:pPr>
        <w:ind w:left="3600" w:hanging="360"/>
      </w:pPr>
      <w:rPr>
        <w:rFonts w:hint="default" w:ascii="Courier New" w:hAnsi="Courier New" w:cs="Courier New"/>
      </w:rPr>
    </w:lvl>
    <w:lvl w:ilvl="5" w:tplc="04210005" w:tentative="1">
      <w:start w:val="1"/>
      <w:numFmt w:val="bullet"/>
      <w:lvlText w:val=""/>
      <w:lvlJc w:val="left"/>
      <w:pPr>
        <w:ind w:left="4320" w:hanging="360"/>
      </w:pPr>
      <w:rPr>
        <w:rFonts w:hint="default" w:ascii="Wingdings" w:hAnsi="Wingdings"/>
      </w:rPr>
    </w:lvl>
    <w:lvl w:ilvl="6" w:tplc="04210001" w:tentative="1">
      <w:start w:val="1"/>
      <w:numFmt w:val="bullet"/>
      <w:lvlText w:val=""/>
      <w:lvlJc w:val="left"/>
      <w:pPr>
        <w:ind w:left="5040" w:hanging="360"/>
      </w:pPr>
      <w:rPr>
        <w:rFonts w:hint="default" w:ascii="Symbol" w:hAnsi="Symbol"/>
      </w:rPr>
    </w:lvl>
    <w:lvl w:ilvl="7" w:tplc="04210003" w:tentative="1">
      <w:start w:val="1"/>
      <w:numFmt w:val="bullet"/>
      <w:lvlText w:val="o"/>
      <w:lvlJc w:val="left"/>
      <w:pPr>
        <w:ind w:left="5760" w:hanging="360"/>
      </w:pPr>
      <w:rPr>
        <w:rFonts w:hint="default" w:ascii="Courier New" w:hAnsi="Courier New" w:cs="Courier New"/>
      </w:rPr>
    </w:lvl>
    <w:lvl w:ilvl="8" w:tplc="04210005" w:tentative="1">
      <w:start w:val="1"/>
      <w:numFmt w:val="bullet"/>
      <w:lvlText w:val=""/>
      <w:lvlJc w:val="left"/>
      <w:pPr>
        <w:ind w:left="6480" w:hanging="360"/>
      </w:pPr>
      <w:rPr>
        <w:rFonts w:hint="default" w:ascii="Wingdings" w:hAnsi="Wingdings"/>
      </w:rPr>
    </w:lvl>
  </w:abstractNum>
  <w:abstractNum w:abstractNumId="4" w15:restartNumberingAfterBreak="0">
    <w:nsid w:val="088C631D"/>
    <w:multiLevelType w:val="hybridMultilevel"/>
    <w:tmpl w:val="FFFFFFFF"/>
    <w:lvl w:ilvl="0" w:tplc="60FC2724">
      <w:start w:val="1"/>
      <w:numFmt w:val="lowerLetter"/>
      <w:lvlText w:val="%1)"/>
      <w:lvlJc w:val="left"/>
      <w:pPr>
        <w:ind w:left="1080" w:hanging="360"/>
      </w:pPr>
    </w:lvl>
    <w:lvl w:ilvl="1" w:tplc="E3001222">
      <w:start w:val="1"/>
      <w:numFmt w:val="bullet"/>
      <w:lvlText w:val="o"/>
      <w:lvlJc w:val="left"/>
      <w:pPr>
        <w:ind w:left="1800" w:hanging="360"/>
      </w:pPr>
      <w:rPr>
        <w:rFonts w:hint="default" w:ascii="Courier New" w:hAnsi="Courier New"/>
      </w:rPr>
    </w:lvl>
    <w:lvl w:ilvl="2" w:tplc="ED080E4C">
      <w:start w:val="1"/>
      <w:numFmt w:val="bullet"/>
      <w:lvlText w:val=""/>
      <w:lvlJc w:val="left"/>
      <w:pPr>
        <w:ind w:left="2520" w:hanging="360"/>
      </w:pPr>
      <w:rPr>
        <w:rFonts w:hint="default" w:ascii="Wingdings" w:hAnsi="Wingdings"/>
      </w:rPr>
    </w:lvl>
    <w:lvl w:ilvl="3" w:tplc="F774D3D0">
      <w:start w:val="1"/>
      <w:numFmt w:val="bullet"/>
      <w:lvlText w:val=""/>
      <w:lvlJc w:val="left"/>
      <w:pPr>
        <w:ind w:left="3240" w:hanging="360"/>
      </w:pPr>
      <w:rPr>
        <w:rFonts w:hint="default" w:ascii="Symbol" w:hAnsi="Symbol"/>
      </w:rPr>
    </w:lvl>
    <w:lvl w:ilvl="4" w:tplc="747E6A80">
      <w:start w:val="1"/>
      <w:numFmt w:val="bullet"/>
      <w:lvlText w:val="o"/>
      <w:lvlJc w:val="left"/>
      <w:pPr>
        <w:ind w:left="3960" w:hanging="360"/>
      </w:pPr>
      <w:rPr>
        <w:rFonts w:hint="default" w:ascii="Courier New" w:hAnsi="Courier New"/>
      </w:rPr>
    </w:lvl>
    <w:lvl w:ilvl="5" w:tplc="50346714">
      <w:start w:val="1"/>
      <w:numFmt w:val="bullet"/>
      <w:lvlText w:val=""/>
      <w:lvlJc w:val="left"/>
      <w:pPr>
        <w:ind w:left="4680" w:hanging="360"/>
      </w:pPr>
      <w:rPr>
        <w:rFonts w:hint="default" w:ascii="Wingdings" w:hAnsi="Wingdings"/>
      </w:rPr>
    </w:lvl>
    <w:lvl w:ilvl="6" w:tplc="F866F834">
      <w:start w:val="1"/>
      <w:numFmt w:val="bullet"/>
      <w:lvlText w:val=""/>
      <w:lvlJc w:val="left"/>
      <w:pPr>
        <w:ind w:left="5400" w:hanging="360"/>
      </w:pPr>
      <w:rPr>
        <w:rFonts w:hint="default" w:ascii="Symbol" w:hAnsi="Symbol"/>
      </w:rPr>
    </w:lvl>
    <w:lvl w:ilvl="7" w:tplc="85800110">
      <w:start w:val="1"/>
      <w:numFmt w:val="bullet"/>
      <w:lvlText w:val="o"/>
      <w:lvlJc w:val="left"/>
      <w:pPr>
        <w:ind w:left="6120" w:hanging="360"/>
      </w:pPr>
      <w:rPr>
        <w:rFonts w:hint="default" w:ascii="Courier New" w:hAnsi="Courier New"/>
      </w:rPr>
    </w:lvl>
    <w:lvl w:ilvl="8" w:tplc="246232F2">
      <w:start w:val="1"/>
      <w:numFmt w:val="bullet"/>
      <w:lvlText w:val=""/>
      <w:lvlJc w:val="left"/>
      <w:pPr>
        <w:ind w:left="6840" w:hanging="360"/>
      </w:pPr>
      <w:rPr>
        <w:rFonts w:hint="default" w:ascii="Wingdings" w:hAnsi="Wingdings"/>
      </w:rPr>
    </w:lvl>
  </w:abstractNum>
  <w:abstractNum w:abstractNumId="5" w15:restartNumberingAfterBreak="0">
    <w:nsid w:val="090B201D"/>
    <w:multiLevelType w:val="multilevel"/>
    <w:tmpl w:val="3E6C1D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E208F2"/>
    <w:multiLevelType w:val="hybridMultilevel"/>
    <w:tmpl w:val="B5B68356"/>
    <w:lvl w:ilvl="0" w:tplc="4F4EB85C">
      <w:start w:val="1"/>
      <w:numFmt w:val="lowerLetter"/>
      <w:lvlText w:val="%1."/>
      <w:lvlJc w:val="left"/>
      <w:pPr>
        <w:ind w:left="786"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B36600"/>
    <w:multiLevelType w:val="hybridMultilevel"/>
    <w:tmpl w:val="97FC47D0"/>
    <w:lvl w:ilvl="0" w:tplc="878EDDAE">
      <w:start w:val="1"/>
      <w:numFmt w:val="decimal"/>
      <w:lvlText w:val="4.%1"/>
      <w:lvlJc w:val="righ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E13533"/>
    <w:multiLevelType w:val="hybridMultilevel"/>
    <w:tmpl w:val="EDD6DE36"/>
    <w:lvl w:ilvl="0" w:tplc="38090015">
      <w:start w:val="1"/>
      <w:numFmt w:val="upperLetter"/>
      <w:lvlText w:val="%1."/>
      <w:lvlJc w:val="left"/>
      <w:pPr>
        <w:ind w:left="1429" w:hanging="360"/>
      </w:pPr>
    </w:lvl>
    <w:lvl w:ilvl="1" w:tplc="91501586">
      <w:start w:val="1"/>
      <w:numFmt w:val="decimal"/>
      <w:lvlText w:val="%2."/>
      <w:lvlJc w:val="left"/>
      <w:pPr>
        <w:ind w:left="2149" w:hanging="360"/>
      </w:pPr>
      <w:rPr>
        <w:rFonts w:hint="default" w:ascii="Times New Roman" w:hAnsi="Times New Roman" w:eastAsia="Times New Roman" w:cs="Times New Roman"/>
        <w:w w:val="100"/>
        <w:sz w:val="24"/>
        <w:szCs w:val="24"/>
        <w:lang w:val="en-US" w:eastAsia="en-US" w:bidi="ar-SA"/>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 w15:restartNumberingAfterBreak="0">
    <w:nsid w:val="176A7A79"/>
    <w:multiLevelType w:val="multilevel"/>
    <w:tmpl w:val="8DC4086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6605E6"/>
    <w:multiLevelType w:val="multilevel"/>
    <w:tmpl w:val="26BC54BA"/>
    <w:styleLink w:val="CurrentList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7BE27A"/>
    <w:multiLevelType w:val="hybridMultilevel"/>
    <w:tmpl w:val="FFFFFFFF"/>
    <w:lvl w:ilvl="0" w:tplc="1CBCCD6C">
      <w:start w:val="1"/>
      <w:numFmt w:val="bullet"/>
      <w:lvlText w:val=""/>
      <w:lvlJc w:val="left"/>
      <w:pPr>
        <w:ind w:left="1080" w:hanging="360"/>
      </w:pPr>
      <w:rPr>
        <w:rFonts w:hint="default" w:ascii="Wingdings" w:hAnsi="Wingdings"/>
      </w:rPr>
    </w:lvl>
    <w:lvl w:ilvl="1" w:tplc="1D464D3E">
      <w:start w:val="1"/>
      <w:numFmt w:val="bullet"/>
      <w:lvlText w:val="o"/>
      <w:lvlJc w:val="left"/>
      <w:pPr>
        <w:ind w:left="1800" w:hanging="360"/>
      </w:pPr>
      <w:rPr>
        <w:rFonts w:hint="default" w:ascii="Courier New" w:hAnsi="Courier New"/>
      </w:rPr>
    </w:lvl>
    <w:lvl w:ilvl="2" w:tplc="95E63DB8">
      <w:start w:val="1"/>
      <w:numFmt w:val="bullet"/>
      <w:lvlText w:val=""/>
      <w:lvlJc w:val="left"/>
      <w:pPr>
        <w:ind w:left="2520" w:hanging="360"/>
      </w:pPr>
      <w:rPr>
        <w:rFonts w:hint="default" w:ascii="Wingdings" w:hAnsi="Wingdings"/>
      </w:rPr>
    </w:lvl>
    <w:lvl w:ilvl="3" w:tplc="50DECC30">
      <w:start w:val="1"/>
      <w:numFmt w:val="bullet"/>
      <w:lvlText w:val=""/>
      <w:lvlJc w:val="left"/>
      <w:pPr>
        <w:ind w:left="3240" w:hanging="360"/>
      </w:pPr>
      <w:rPr>
        <w:rFonts w:hint="default" w:ascii="Symbol" w:hAnsi="Symbol"/>
      </w:rPr>
    </w:lvl>
    <w:lvl w:ilvl="4" w:tplc="FA427C54">
      <w:start w:val="1"/>
      <w:numFmt w:val="bullet"/>
      <w:lvlText w:val="o"/>
      <w:lvlJc w:val="left"/>
      <w:pPr>
        <w:ind w:left="3960" w:hanging="360"/>
      </w:pPr>
      <w:rPr>
        <w:rFonts w:hint="default" w:ascii="Courier New" w:hAnsi="Courier New"/>
      </w:rPr>
    </w:lvl>
    <w:lvl w:ilvl="5" w:tplc="304E7BE6">
      <w:start w:val="1"/>
      <w:numFmt w:val="bullet"/>
      <w:lvlText w:val=""/>
      <w:lvlJc w:val="left"/>
      <w:pPr>
        <w:ind w:left="4680" w:hanging="360"/>
      </w:pPr>
      <w:rPr>
        <w:rFonts w:hint="default" w:ascii="Wingdings" w:hAnsi="Wingdings"/>
      </w:rPr>
    </w:lvl>
    <w:lvl w:ilvl="6" w:tplc="92404192">
      <w:start w:val="1"/>
      <w:numFmt w:val="bullet"/>
      <w:lvlText w:val=""/>
      <w:lvlJc w:val="left"/>
      <w:pPr>
        <w:ind w:left="5400" w:hanging="360"/>
      </w:pPr>
      <w:rPr>
        <w:rFonts w:hint="default" w:ascii="Symbol" w:hAnsi="Symbol"/>
      </w:rPr>
    </w:lvl>
    <w:lvl w:ilvl="7" w:tplc="0C046EF6">
      <w:start w:val="1"/>
      <w:numFmt w:val="bullet"/>
      <w:lvlText w:val="o"/>
      <w:lvlJc w:val="left"/>
      <w:pPr>
        <w:ind w:left="6120" w:hanging="360"/>
      </w:pPr>
      <w:rPr>
        <w:rFonts w:hint="default" w:ascii="Courier New" w:hAnsi="Courier New"/>
      </w:rPr>
    </w:lvl>
    <w:lvl w:ilvl="8" w:tplc="5DF26588">
      <w:start w:val="1"/>
      <w:numFmt w:val="bullet"/>
      <w:lvlText w:val=""/>
      <w:lvlJc w:val="left"/>
      <w:pPr>
        <w:ind w:left="6840" w:hanging="360"/>
      </w:pPr>
      <w:rPr>
        <w:rFonts w:hint="default" w:ascii="Wingdings" w:hAnsi="Wingdings"/>
      </w:rPr>
    </w:lvl>
  </w:abstractNum>
  <w:abstractNum w:abstractNumId="12" w15:restartNumberingAfterBreak="0">
    <w:nsid w:val="23F946C7"/>
    <w:multiLevelType w:val="multilevel"/>
    <w:tmpl w:val="381E47A6"/>
    <w:lvl w:ilvl="0">
      <w:start w:val="1"/>
      <w:numFmt w:val="decimal"/>
      <w:lvlText w:val="%1."/>
      <w:lvlJc w:val="left"/>
      <w:pPr>
        <w:ind w:left="360" w:hanging="360"/>
      </w:pPr>
      <w:rPr>
        <w:rFonts w:hint="default"/>
      </w:rPr>
    </w:lvl>
    <w:lvl w:ilvl="1">
      <w:start w:val="1"/>
      <w:numFmt w:val="decimal"/>
      <w:lvlText w:val="1.%2"/>
      <w:lvlJc w:val="righ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2"/>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4673767"/>
    <w:multiLevelType w:val="hybridMultilevel"/>
    <w:tmpl w:val="4852EB90"/>
    <w:lvl w:ilvl="0" w:tplc="6332E4FE">
      <w:start w:val="1"/>
      <w:numFmt w:val="bullet"/>
      <w:lvlText w:val=""/>
      <w:lvlJc w:val="left"/>
      <w:pPr>
        <w:ind w:left="1069" w:hanging="360"/>
      </w:pPr>
      <w:rPr>
        <w:rFonts w:hint="default" w:ascii="Symbol" w:hAnsi="Symbol"/>
        <w:color w:val="auto"/>
      </w:rPr>
    </w:lvl>
    <w:lvl w:ilvl="1" w:tplc="04210003" w:tentative="1">
      <w:start w:val="1"/>
      <w:numFmt w:val="bullet"/>
      <w:lvlText w:val="o"/>
      <w:lvlJc w:val="left"/>
      <w:pPr>
        <w:ind w:left="1789" w:hanging="360"/>
      </w:pPr>
      <w:rPr>
        <w:rFonts w:hint="default" w:ascii="Courier New" w:hAnsi="Courier New" w:cs="Courier New"/>
      </w:rPr>
    </w:lvl>
    <w:lvl w:ilvl="2" w:tplc="04210005" w:tentative="1">
      <w:start w:val="1"/>
      <w:numFmt w:val="bullet"/>
      <w:lvlText w:val=""/>
      <w:lvlJc w:val="left"/>
      <w:pPr>
        <w:ind w:left="2509" w:hanging="360"/>
      </w:pPr>
      <w:rPr>
        <w:rFonts w:hint="default" w:ascii="Wingdings" w:hAnsi="Wingdings"/>
      </w:rPr>
    </w:lvl>
    <w:lvl w:ilvl="3" w:tplc="04210001" w:tentative="1">
      <w:start w:val="1"/>
      <w:numFmt w:val="bullet"/>
      <w:lvlText w:val=""/>
      <w:lvlJc w:val="left"/>
      <w:pPr>
        <w:ind w:left="3229" w:hanging="360"/>
      </w:pPr>
      <w:rPr>
        <w:rFonts w:hint="default" w:ascii="Symbol" w:hAnsi="Symbol"/>
      </w:rPr>
    </w:lvl>
    <w:lvl w:ilvl="4" w:tplc="04210003" w:tentative="1">
      <w:start w:val="1"/>
      <w:numFmt w:val="bullet"/>
      <w:lvlText w:val="o"/>
      <w:lvlJc w:val="left"/>
      <w:pPr>
        <w:ind w:left="3949" w:hanging="360"/>
      </w:pPr>
      <w:rPr>
        <w:rFonts w:hint="default" w:ascii="Courier New" w:hAnsi="Courier New" w:cs="Courier New"/>
      </w:rPr>
    </w:lvl>
    <w:lvl w:ilvl="5" w:tplc="04210005" w:tentative="1">
      <w:start w:val="1"/>
      <w:numFmt w:val="bullet"/>
      <w:lvlText w:val=""/>
      <w:lvlJc w:val="left"/>
      <w:pPr>
        <w:ind w:left="4669" w:hanging="360"/>
      </w:pPr>
      <w:rPr>
        <w:rFonts w:hint="default" w:ascii="Wingdings" w:hAnsi="Wingdings"/>
      </w:rPr>
    </w:lvl>
    <w:lvl w:ilvl="6" w:tplc="04210001" w:tentative="1">
      <w:start w:val="1"/>
      <w:numFmt w:val="bullet"/>
      <w:lvlText w:val=""/>
      <w:lvlJc w:val="left"/>
      <w:pPr>
        <w:ind w:left="5389" w:hanging="360"/>
      </w:pPr>
      <w:rPr>
        <w:rFonts w:hint="default" w:ascii="Symbol" w:hAnsi="Symbol"/>
      </w:rPr>
    </w:lvl>
    <w:lvl w:ilvl="7" w:tplc="04210003" w:tentative="1">
      <w:start w:val="1"/>
      <w:numFmt w:val="bullet"/>
      <w:lvlText w:val="o"/>
      <w:lvlJc w:val="left"/>
      <w:pPr>
        <w:ind w:left="6109" w:hanging="360"/>
      </w:pPr>
      <w:rPr>
        <w:rFonts w:hint="default" w:ascii="Courier New" w:hAnsi="Courier New" w:cs="Courier New"/>
      </w:rPr>
    </w:lvl>
    <w:lvl w:ilvl="8" w:tplc="04210005" w:tentative="1">
      <w:start w:val="1"/>
      <w:numFmt w:val="bullet"/>
      <w:lvlText w:val=""/>
      <w:lvlJc w:val="left"/>
      <w:pPr>
        <w:ind w:left="6829" w:hanging="360"/>
      </w:pPr>
      <w:rPr>
        <w:rFonts w:hint="default" w:ascii="Wingdings" w:hAnsi="Wingdings"/>
      </w:rPr>
    </w:lvl>
  </w:abstractNum>
  <w:abstractNum w:abstractNumId="14" w15:restartNumberingAfterBreak="0">
    <w:nsid w:val="2829582D"/>
    <w:multiLevelType w:val="hybridMultilevel"/>
    <w:tmpl w:val="F9AC008A"/>
    <w:lvl w:ilvl="0" w:tplc="38090001">
      <w:start w:val="1"/>
      <w:numFmt w:val="bullet"/>
      <w:lvlText w:val=""/>
      <w:lvlJc w:val="left"/>
      <w:pPr>
        <w:ind w:left="720" w:hanging="360"/>
      </w:pPr>
      <w:rPr>
        <w:rFonts w:hint="default" w:ascii="Symbol" w:hAnsi="Symbol"/>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15" w15:restartNumberingAfterBreak="0">
    <w:nsid w:val="2C2243CB"/>
    <w:multiLevelType w:val="multilevel"/>
    <w:tmpl w:val="C02C0C28"/>
    <w:lvl w:ilvl="0">
      <w:start w:val="1"/>
      <w:numFmt w:val="decimal"/>
      <w:lvlText w:val="%1."/>
      <w:lvlJc w:val="left"/>
      <w:pPr>
        <w:ind w:left="1584" w:hanging="360"/>
      </w:pPr>
    </w:lvl>
    <w:lvl w:ilvl="1">
      <w:start w:val="6"/>
      <w:numFmt w:val="decimal"/>
      <w:isLgl/>
      <w:lvlText w:val="%1.%2"/>
      <w:lvlJc w:val="left"/>
      <w:pPr>
        <w:ind w:left="1584" w:hanging="360"/>
      </w:pPr>
      <w:rPr>
        <w:rFonts w:hint="default"/>
        <w:b/>
      </w:rPr>
    </w:lvl>
    <w:lvl w:ilvl="2">
      <w:start w:val="1"/>
      <w:numFmt w:val="decimal"/>
      <w:isLgl/>
      <w:lvlText w:val="%1.%2.%3"/>
      <w:lvlJc w:val="left"/>
      <w:pPr>
        <w:ind w:left="1944" w:hanging="720"/>
      </w:pPr>
      <w:rPr>
        <w:rFonts w:hint="default"/>
        <w:b/>
      </w:rPr>
    </w:lvl>
    <w:lvl w:ilvl="3">
      <w:start w:val="1"/>
      <w:numFmt w:val="decimal"/>
      <w:isLgl/>
      <w:lvlText w:val="%1.%2.%3.%4"/>
      <w:lvlJc w:val="left"/>
      <w:pPr>
        <w:ind w:left="1944" w:hanging="720"/>
      </w:pPr>
      <w:rPr>
        <w:rFonts w:hint="default"/>
        <w:b/>
      </w:rPr>
    </w:lvl>
    <w:lvl w:ilvl="4">
      <w:start w:val="1"/>
      <w:numFmt w:val="decimal"/>
      <w:isLgl/>
      <w:lvlText w:val="%1.%2.%3.%4.%5"/>
      <w:lvlJc w:val="left"/>
      <w:pPr>
        <w:ind w:left="2304" w:hanging="1080"/>
      </w:pPr>
      <w:rPr>
        <w:rFonts w:hint="default"/>
        <w:b/>
      </w:rPr>
    </w:lvl>
    <w:lvl w:ilvl="5">
      <w:start w:val="1"/>
      <w:numFmt w:val="decimal"/>
      <w:isLgl/>
      <w:lvlText w:val="%1.%2.%3.%4.%5.%6"/>
      <w:lvlJc w:val="left"/>
      <w:pPr>
        <w:ind w:left="2304" w:hanging="1080"/>
      </w:pPr>
      <w:rPr>
        <w:rFonts w:hint="default"/>
        <w:b/>
      </w:rPr>
    </w:lvl>
    <w:lvl w:ilvl="6">
      <w:start w:val="1"/>
      <w:numFmt w:val="decimal"/>
      <w:isLgl/>
      <w:lvlText w:val="%1.%2.%3.%4.%5.%6.%7"/>
      <w:lvlJc w:val="left"/>
      <w:pPr>
        <w:ind w:left="2664" w:hanging="1440"/>
      </w:pPr>
      <w:rPr>
        <w:rFonts w:hint="default"/>
        <w:b/>
      </w:rPr>
    </w:lvl>
    <w:lvl w:ilvl="7">
      <w:start w:val="1"/>
      <w:numFmt w:val="decimal"/>
      <w:isLgl/>
      <w:lvlText w:val="%1.%2.%3.%4.%5.%6.%7.%8"/>
      <w:lvlJc w:val="left"/>
      <w:pPr>
        <w:ind w:left="2664" w:hanging="1440"/>
      </w:pPr>
      <w:rPr>
        <w:rFonts w:hint="default"/>
        <w:b/>
      </w:rPr>
    </w:lvl>
    <w:lvl w:ilvl="8">
      <w:start w:val="1"/>
      <w:numFmt w:val="decimal"/>
      <w:isLgl/>
      <w:lvlText w:val="%1.%2.%3.%4.%5.%6.%7.%8.%9"/>
      <w:lvlJc w:val="left"/>
      <w:pPr>
        <w:ind w:left="3024" w:hanging="1800"/>
      </w:pPr>
      <w:rPr>
        <w:rFonts w:hint="default"/>
        <w:b/>
      </w:rPr>
    </w:lvl>
  </w:abstractNum>
  <w:abstractNum w:abstractNumId="16" w15:restartNumberingAfterBreak="0">
    <w:nsid w:val="32412B8F"/>
    <w:multiLevelType w:val="hybridMultilevel"/>
    <w:tmpl w:val="7B32C2C8"/>
    <w:lvl w:ilvl="0" w:tplc="6332E4FE">
      <w:start w:val="1"/>
      <w:numFmt w:val="bullet"/>
      <w:lvlText w:val=""/>
      <w:lvlJc w:val="left"/>
      <w:pPr>
        <w:ind w:left="1440" w:hanging="360"/>
      </w:pPr>
      <w:rPr>
        <w:rFonts w:hint="default" w:ascii="Symbol" w:hAnsi="Symbol"/>
        <w:color w:val="auto"/>
      </w:rPr>
    </w:lvl>
    <w:lvl w:ilvl="1" w:tplc="04210003" w:tentative="1">
      <w:start w:val="1"/>
      <w:numFmt w:val="bullet"/>
      <w:lvlText w:val="o"/>
      <w:lvlJc w:val="left"/>
      <w:pPr>
        <w:ind w:left="2160" w:hanging="360"/>
      </w:pPr>
      <w:rPr>
        <w:rFonts w:hint="default" w:ascii="Courier New" w:hAnsi="Courier New" w:cs="Courier New"/>
      </w:rPr>
    </w:lvl>
    <w:lvl w:ilvl="2" w:tplc="04210005" w:tentative="1">
      <w:start w:val="1"/>
      <w:numFmt w:val="bullet"/>
      <w:lvlText w:val=""/>
      <w:lvlJc w:val="left"/>
      <w:pPr>
        <w:ind w:left="2880" w:hanging="360"/>
      </w:pPr>
      <w:rPr>
        <w:rFonts w:hint="default" w:ascii="Wingdings" w:hAnsi="Wingdings"/>
      </w:rPr>
    </w:lvl>
    <w:lvl w:ilvl="3" w:tplc="04210001" w:tentative="1">
      <w:start w:val="1"/>
      <w:numFmt w:val="bullet"/>
      <w:lvlText w:val=""/>
      <w:lvlJc w:val="left"/>
      <w:pPr>
        <w:ind w:left="3600" w:hanging="360"/>
      </w:pPr>
      <w:rPr>
        <w:rFonts w:hint="default" w:ascii="Symbol" w:hAnsi="Symbol"/>
      </w:rPr>
    </w:lvl>
    <w:lvl w:ilvl="4" w:tplc="04210003" w:tentative="1">
      <w:start w:val="1"/>
      <w:numFmt w:val="bullet"/>
      <w:lvlText w:val="o"/>
      <w:lvlJc w:val="left"/>
      <w:pPr>
        <w:ind w:left="4320" w:hanging="360"/>
      </w:pPr>
      <w:rPr>
        <w:rFonts w:hint="default" w:ascii="Courier New" w:hAnsi="Courier New" w:cs="Courier New"/>
      </w:rPr>
    </w:lvl>
    <w:lvl w:ilvl="5" w:tplc="04210005" w:tentative="1">
      <w:start w:val="1"/>
      <w:numFmt w:val="bullet"/>
      <w:lvlText w:val=""/>
      <w:lvlJc w:val="left"/>
      <w:pPr>
        <w:ind w:left="5040" w:hanging="360"/>
      </w:pPr>
      <w:rPr>
        <w:rFonts w:hint="default" w:ascii="Wingdings" w:hAnsi="Wingdings"/>
      </w:rPr>
    </w:lvl>
    <w:lvl w:ilvl="6" w:tplc="04210001" w:tentative="1">
      <w:start w:val="1"/>
      <w:numFmt w:val="bullet"/>
      <w:lvlText w:val=""/>
      <w:lvlJc w:val="left"/>
      <w:pPr>
        <w:ind w:left="5760" w:hanging="360"/>
      </w:pPr>
      <w:rPr>
        <w:rFonts w:hint="default" w:ascii="Symbol" w:hAnsi="Symbol"/>
      </w:rPr>
    </w:lvl>
    <w:lvl w:ilvl="7" w:tplc="04210003" w:tentative="1">
      <w:start w:val="1"/>
      <w:numFmt w:val="bullet"/>
      <w:lvlText w:val="o"/>
      <w:lvlJc w:val="left"/>
      <w:pPr>
        <w:ind w:left="6480" w:hanging="360"/>
      </w:pPr>
      <w:rPr>
        <w:rFonts w:hint="default" w:ascii="Courier New" w:hAnsi="Courier New" w:cs="Courier New"/>
      </w:rPr>
    </w:lvl>
    <w:lvl w:ilvl="8" w:tplc="04210005" w:tentative="1">
      <w:start w:val="1"/>
      <w:numFmt w:val="bullet"/>
      <w:lvlText w:val=""/>
      <w:lvlJc w:val="left"/>
      <w:pPr>
        <w:ind w:left="7200" w:hanging="360"/>
      </w:pPr>
      <w:rPr>
        <w:rFonts w:hint="default" w:ascii="Wingdings" w:hAnsi="Wingdings"/>
      </w:rPr>
    </w:lvl>
  </w:abstractNum>
  <w:abstractNum w:abstractNumId="17" w15:restartNumberingAfterBreak="0">
    <w:nsid w:val="33DE11BE"/>
    <w:multiLevelType w:val="hybridMultilevel"/>
    <w:tmpl w:val="EDD6DE36"/>
    <w:lvl w:ilvl="0" w:tplc="FFFFFFFF">
      <w:start w:val="1"/>
      <w:numFmt w:val="upperLetter"/>
      <w:lvlText w:val="%1."/>
      <w:lvlJc w:val="left"/>
      <w:pPr>
        <w:ind w:left="1429" w:hanging="360"/>
      </w:pPr>
    </w:lvl>
    <w:lvl w:ilvl="1" w:tplc="FFFFFFFF">
      <w:start w:val="1"/>
      <w:numFmt w:val="decimal"/>
      <w:lvlText w:val="%2."/>
      <w:lvlJc w:val="left"/>
      <w:pPr>
        <w:ind w:left="2149" w:hanging="360"/>
      </w:pPr>
      <w:rPr>
        <w:rFonts w:hint="default" w:ascii="Times New Roman" w:hAnsi="Times New Roman" w:eastAsia="Times New Roman" w:cs="Times New Roman"/>
        <w:w w:val="100"/>
        <w:sz w:val="24"/>
        <w:szCs w:val="24"/>
        <w:lang w:val="en-US" w:eastAsia="en-US" w:bidi="ar-SA"/>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37992AF8"/>
    <w:multiLevelType w:val="hybridMultilevel"/>
    <w:tmpl w:val="DCA2BC88"/>
    <w:lvl w:ilvl="0" w:tplc="52946102">
      <w:start w:val="1"/>
      <w:numFmt w:val="lowerLetter"/>
      <w:lvlText w:val="%1."/>
      <w:lvlJc w:val="left"/>
      <w:pPr>
        <w:ind w:left="786" w:hanging="360"/>
      </w:pPr>
      <w:rPr>
        <w:rFonts w:hint="default"/>
        <w:b w:val="0"/>
        <w:bCs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3A3678E9"/>
    <w:multiLevelType w:val="hybridMultilevel"/>
    <w:tmpl w:val="FFFFFFFF"/>
    <w:lvl w:ilvl="0" w:tplc="22325B2A">
      <w:start w:val="1"/>
      <w:numFmt w:val="lowerRoman"/>
      <w:lvlText w:val="%1)"/>
      <w:lvlJc w:val="right"/>
      <w:pPr>
        <w:ind w:left="1080" w:hanging="360"/>
      </w:pPr>
    </w:lvl>
    <w:lvl w:ilvl="1" w:tplc="C5B8ABB0">
      <w:start w:val="1"/>
      <w:numFmt w:val="lowerLetter"/>
      <w:lvlText w:val="%2."/>
      <w:lvlJc w:val="left"/>
      <w:pPr>
        <w:ind w:left="1800" w:hanging="360"/>
      </w:pPr>
    </w:lvl>
    <w:lvl w:ilvl="2" w:tplc="FFE8FA8E">
      <w:start w:val="1"/>
      <w:numFmt w:val="lowerRoman"/>
      <w:lvlText w:val="%3."/>
      <w:lvlJc w:val="right"/>
      <w:pPr>
        <w:ind w:left="2520" w:hanging="180"/>
      </w:pPr>
    </w:lvl>
    <w:lvl w:ilvl="3" w:tplc="DA0EED04">
      <w:start w:val="1"/>
      <w:numFmt w:val="decimal"/>
      <w:lvlText w:val="%4."/>
      <w:lvlJc w:val="left"/>
      <w:pPr>
        <w:ind w:left="3240" w:hanging="360"/>
      </w:pPr>
    </w:lvl>
    <w:lvl w:ilvl="4" w:tplc="3BBE6F02">
      <w:start w:val="1"/>
      <w:numFmt w:val="lowerLetter"/>
      <w:lvlText w:val="%5."/>
      <w:lvlJc w:val="left"/>
      <w:pPr>
        <w:ind w:left="3960" w:hanging="360"/>
      </w:pPr>
    </w:lvl>
    <w:lvl w:ilvl="5" w:tplc="40E278A6">
      <w:start w:val="1"/>
      <w:numFmt w:val="lowerRoman"/>
      <w:lvlText w:val="%6."/>
      <w:lvlJc w:val="right"/>
      <w:pPr>
        <w:ind w:left="4680" w:hanging="180"/>
      </w:pPr>
    </w:lvl>
    <w:lvl w:ilvl="6" w:tplc="DCC03890">
      <w:start w:val="1"/>
      <w:numFmt w:val="decimal"/>
      <w:lvlText w:val="%7."/>
      <w:lvlJc w:val="left"/>
      <w:pPr>
        <w:ind w:left="5400" w:hanging="360"/>
      </w:pPr>
    </w:lvl>
    <w:lvl w:ilvl="7" w:tplc="7458B162">
      <w:start w:val="1"/>
      <w:numFmt w:val="lowerLetter"/>
      <w:lvlText w:val="%8."/>
      <w:lvlJc w:val="left"/>
      <w:pPr>
        <w:ind w:left="6120" w:hanging="360"/>
      </w:pPr>
    </w:lvl>
    <w:lvl w:ilvl="8" w:tplc="699885A2">
      <w:start w:val="1"/>
      <w:numFmt w:val="lowerRoman"/>
      <w:lvlText w:val="%9."/>
      <w:lvlJc w:val="right"/>
      <w:pPr>
        <w:ind w:left="6840" w:hanging="180"/>
      </w:pPr>
    </w:lvl>
  </w:abstractNum>
  <w:abstractNum w:abstractNumId="20" w15:restartNumberingAfterBreak="0">
    <w:nsid w:val="3AA34FAE"/>
    <w:multiLevelType w:val="multilevel"/>
    <w:tmpl w:val="26BC54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D31B50"/>
    <w:multiLevelType w:val="hybridMultilevel"/>
    <w:tmpl w:val="4C3E5F3E"/>
    <w:lvl w:ilvl="0" w:tplc="3B4E6C50">
      <w:start w:val="1"/>
      <w:numFmt w:val="lowerLetter"/>
      <w:lvlText w:val="%1."/>
      <w:lvlJc w:val="left"/>
      <w:pPr>
        <w:ind w:left="1584" w:hanging="360"/>
      </w:pPr>
      <w:rPr>
        <w:rFonts w:hint="default"/>
        <w:color w:val="auto"/>
      </w:rPr>
    </w:lvl>
    <w:lvl w:ilvl="1" w:tplc="FFFFFFFF">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2" w15:restartNumberingAfterBreak="0">
    <w:nsid w:val="3D3B2FBB"/>
    <w:multiLevelType w:val="hybridMultilevel"/>
    <w:tmpl w:val="82E29A3E"/>
    <w:lvl w:ilvl="0" w:tplc="B47EDD32">
      <w:start w:val="1"/>
      <w:numFmt w:val="decimal"/>
      <w:lvlText w:val="%1."/>
      <w:lvlJc w:val="left"/>
      <w:pPr>
        <w:ind w:left="1440" w:hanging="360"/>
      </w:pPr>
      <w:rPr>
        <w:rFonts w:hint="default" w:ascii="Times New Roman" w:hAnsi="Times New Roman" w:eastAsia="Times New Roman" w:cs="Times New Roman"/>
        <w:b w:val="0"/>
        <w:bCs w:val="0"/>
        <w:i w:val="0"/>
        <w:iCs w:val="0"/>
        <w:w w:val="100"/>
        <w:sz w:val="24"/>
        <w:szCs w:val="24"/>
        <w:lang w:val="en-US"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42E1518E"/>
    <w:multiLevelType w:val="hybridMultilevel"/>
    <w:tmpl w:val="FFFFFFFF"/>
    <w:lvl w:ilvl="0" w:tplc="4F5E5F0A">
      <w:start w:val="1"/>
      <w:numFmt w:val="lowerRoman"/>
      <w:lvlText w:val="%1."/>
      <w:lvlJc w:val="right"/>
      <w:pPr>
        <w:ind w:left="1080" w:hanging="360"/>
      </w:pPr>
    </w:lvl>
    <w:lvl w:ilvl="1" w:tplc="84564F34">
      <w:start w:val="1"/>
      <w:numFmt w:val="lowerLetter"/>
      <w:lvlText w:val="%2."/>
      <w:lvlJc w:val="left"/>
      <w:pPr>
        <w:ind w:left="1800" w:hanging="360"/>
      </w:pPr>
    </w:lvl>
    <w:lvl w:ilvl="2" w:tplc="0E1A5D4A">
      <w:start w:val="1"/>
      <w:numFmt w:val="lowerRoman"/>
      <w:lvlText w:val="%3."/>
      <w:lvlJc w:val="right"/>
      <w:pPr>
        <w:ind w:left="2520" w:hanging="180"/>
      </w:pPr>
    </w:lvl>
    <w:lvl w:ilvl="3" w:tplc="75CA21AE">
      <w:start w:val="1"/>
      <w:numFmt w:val="decimal"/>
      <w:lvlText w:val="%4."/>
      <w:lvlJc w:val="left"/>
      <w:pPr>
        <w:ind w:left="3240" w:hanging="360"/>
      </w:pPr>
    </w:lvl>
    <w:lvl w:ilvl="4" w:tplc="8B026018">
      <w:start w:val="1"/>
      <w:numFmt w:val="lowerLetter"/>
      <w:lvlText w:val="%5."/>
      <w:lvlJc w:val="left"/>
      <w:pPr>
        <w:ind w:left="3960" w:hanging="360"/>
      </w:pPr>
    </w:lvl>
    <w:lvl w:ilvl="5" w:tplc="DA323EB0">
      <w:start w:val="1"/>
      <w:numFmt w:val="lowerRoman"/>
      <w:lvlText w:val="%6."/>
      <w:lvlJc w:val="right"/>
      <w:pPr>
        <w:ind w:left="4680" w:hanging="180"/>
      </w:pPr>
    </w:lvl>
    <w:lvl w:ilvl="6" w:tplc="3A8EA1DC">
      <w:start w:val="1"/>
      <w:numFmt w:val="decimal"/>
      <w:lvlText w:val="%7."/>
      <w:lvlJc w:val="left"/>
      <w:pPr>
        <w:ind w:left="5400" w:hanging="360"/>
      </w:pPr>
    </w:lvl>
    <w:lvl w:ilvl="7" w:tplc="1B82D048">
      <w:start w:val="1"/>
      <w:numFmt w:val="lowerLetter"/>
      <w:lvlText w:val="%8."/>
      <w:lvlJc w:val="left"/>
      <w:pPr>
        <w:ind w:left="6120" w:hanging="360"/>
      </w:pPr>
    </w:lvl>
    <w:lvl w:ilvl="8" w:tplc="116CA538">
      <w:start w:val="1"/>
      <w:numFmt w:val="lowerRoman"/>
      <w:lvlText w:val="%9."/>
      <w:lvlJc w:val="right"/>
      <w:pPr>
        <w:ind w:left="6840" w:hanging="180"/>
      </w:pPr>
    </w:lvl>
  </w:abstractNum>
  <w:abstractNum w:abstractNumId="24" w15:restartNumberingAfterBreak="0">
    <w:nsid w:val="4F0528EB"/>
    <w:multiLevelType w:val="hybridMultilevel"/>
    <w:tmpl w:val="09DCC064"/>
    <w:lvl w:ilvl="0" w:tplc="38090019">
      <w:start w:val="1"/>
      <w:numFmt w:val="lowerLetter"/>
      <w:lvlText w:val="%1."/>
      <w:lvlJc w:val="left"/>
      <w:pPr>
        <w:ind w:left="1584" w:hanging="360"/>
      </w:pPr>
      <w:rPr>
        <w:rFonts w:hint="default"/>
      </w:rPr>
    </w:lvl>
    <w:lvl w:ilvl="1" w:tplc="38090019">
      <w:start w:val="1"/>
      <w:numFmt w:val="lowerLetter"/>
      <w:lvlText w:val="%2."/>
      <w:lvlJc w:val="left"/>
      <w:pPr>
        <w:ind w:left="2304" w:hanging="360"/>
      </w:pPr>
    </w:lvl>
    <w:lvl w:ilvl="2" w:tplc="3809001B" w:tentative="1">
      <w:start w:val="1"/>
      <w:numFmt w:val="lowerRoman"/>
      <w:lvlText w:val="%3."/>
      <w:lvlJc w:val="right"/>
      <w:pPr>
        <w:ind w:left="3024" w:hanging="180"/>
      </w:pPr>
    </w:lvl>
    <w:lvl w:ilvl="3" w:tplc="3809000F" w:tentative="1">
      <w:start w:val="1"/>
      <w:numFmt w:val="decimal"/>
      <w:lvlText w:val="%4."/>
      <w:lvlJc w:val="left"/>
      <w:pPr>
        <w:ind w:left="3744" w:hanging="360"/>
      </w:pPr>
    </w:lvl>
    <w:lvl w:ilvl="4" w:tplc="38090019" w:tentative="1">
      <w:start w:val="1"/>
      <w:numFmt w:val="lowerLetter"/>
      <w:lvlText w:val="%5."/>
      <w:lvlJc w:val="left"/>
      <w:pPr>
        <w:ind w:left="4464" w:hanging="360"/>
      </w:pPr>
    </w:lvl>
    <w:lvl w:ilvl="5" w:tplc="3809001B" w:tentative="1">
      <w:start w:val="1"/>
      <w:numFmt w:val="lowerRoman"/>
      <w:lvlText w:val="%6."/>
      <w:lvlJc w:val="right"/>
      <w:pPr>
        <w:ind w:left="5184" w:hanging="180"/>
      </w:pPr>
    </w:lvl>
    <w:lvl w:ilvl="6" w:tplc="3809000F" w:tentative="1">
      <w:start w:val="1"/>
      <w:numFmt w:val="decimal"/>
      <w:lvlText w:val="%7."/>
      <w:lvlJc w:val="left"/>
      <w:pPr>
        <w:ind w:left="5904" w:hanging="360"/>
      </w:pPr>
    </w:lvl>
    <w:lvl w:ilvl="7" w:tplc="38090019" w:tentative="1">
      <w:start w:val="1"/>
      <w:numFmt w:val="lowerLetter"/>
      <w:lvlText w:val="%8."/>
      <w:lvlJc w:val="left"/>
      <w:pPr>
        <w:ind w:left="6624" w:hanging="360"/>
      </w:pPr>
    </w:lvl>
    <w:lvl w:ilvl="8" w:tplc="3809001B" w:tentative="1">
      <w:start w:val="1"/>
      <w:numFmt w:val="lowerRoman"/>
      <w:lvlText w:val="%9."/>
      <w:lvlJc w:val="right"/>
      <w:pPr>
        <w:ind w:left="7344" w:hanging="180"/>
      </w:pPr>
    </w:lvl>
  </w:abstractNum>
  <w:abstractNum w:abstractNumId="25" w15:restartNumberingAfterBreak="0">
    <w:nsid w:val="4F390AA1"/>
    <w:multiLevelType w:val="hybridMultilevel"/>
    <w:tmpl w:val="F80EF4A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6F07AC7"/>
    <w:multiLevelType w:val="multilevel"/>
    <w:tmpl w:val="CA4A01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35301B"/>
    <w:multiLevelType w:val="hybridMultilevel"/>
    <w:tmpl w:val="803C2312"/>
    <w:lvl w:ilvl="0" w:tplc="04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60C018EE">
      <w:start w:val="1"/>
      <w:numFmt w:val="decimal"/>
      <w:lvlText w:val="%4."/>
      <w:lvlJc w:val="left"/>
      <w:pPr>
        <w:ind w:left="2880" w:hanging="360"/>
      </w:pPr>
      <w:rPr>
        <w:b w:val="0"/>
        <w:bCs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F914EA"/>
    <w:multiLevelType w:val="hybridMultilevel"/>
    <w:tmpl w:val="CD140E3A"/>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35C7DA5"/>
    <w:multiLevelType w:val="hybridMultilevel"/>
    <w:tmpl w:val="22DCDE8C"/>
    <w:lvl w:ilvl="0" w:tplc="7A3E31BA">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15:restartNumberingAfterBreak="0">
    <w:nsid w:val="6E0A4B33"/>
    <w:multiLevelType w:val="multilevel"/>
    <w:tmpl w:val="6A8622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FF604DD"/>
    <w:multiLevelType w:val="hybridMultilevel"/>
    <w:tmpl w:val="3D88DCAE"/>
    <w:lvl w:ilvl="0" w:tplc="3809000F">
      <w:start w:val="1"/>
      <w:numFmt w:val="decimal"/>
      <w:lvlText w:val="%1."/>
      <w:lvlJc w:val="left"/>
      <w:pPr>
        <w:ind w:left="720" w:hanging="360"/>
      </w:pPr>
      <w:rPr>
        <w:rFonts w:hint="default"/>
      </w:rPr>
    </w:lvl>
    <w:lvl w:ilvl="1" w:tplc="3809000F">
      <w:start w:val="1"/>
      <w:numFmt w:val="decimal"/>
      <w:lvlText w:val="%2."/>
      <w:lvlJc w:val="left"/>
      <w:pPr>
        <w:ind w:left="1584" w:hanging="360"/>
      </w:pPr>
    </w:lvl>
    <w:lvl w:ilvl="2" w:tplc="3809001B">
      <w:start w:val="1"/>
      <w:numFmt w:val="lowerRoman"/>
      <w:lvlText w:val="%3."/>
      <w:lvlJc w:val="right"/>
      <w:pPr>
        <w:ind w:left="2160" w:hanging="180"/>
      </w:pPr>
    </w:lvl>
    <w:lvl w:ilvl="3" w:tplc="A4FE3CF4">
      <w:start w:val="1"/>
      <w:numFmt w:val="decimal"/>
      <w:lvlText w:val="%4."/>
      <w:lvlJc w:val="left"/>
      <w:pPr>
        <w:ind w:left="2880" w:hanging="360"/>
      </w:pPr>
      <w:rPr>
        <w:b w:val="0"/>
        <w:bCs w:val="0"/>
      </w:r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824F93"/>
    <w:multiLevelType w:val="hybridMultilevel"/>
    <w:tmpl w:val="100ACCC2"/>
    <w:lvl w:ilvl="0" w:tplc="C3D8AC16">
      <w:start w:val="2"/>
      <w:numFmt w:val="lowerLetter"/>
      <w:lvlText w:val="%1."/>
      <w:lvlJc w:val="left"/>
      <w:pPr>
        <w:ind w:left="158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5B5737E"/>
    <w:multiLevelType w:val="multilevel"/>
    <w:tmpl w:val="47D403EA"/>
    <w:lvl w:ilvl="0">
      <w:start w:val="1"/>
      <w:numFmt w:val="decimal"/>
      <w:lvlText w:val="%1."/>
      <w:lvlJc w:val="left"/>
      <w:pPr>
        <w:ind w:left="360" w:hanging="360"/>
      </w:pPr>
    </w:lvl>
    <w:lvl w:ilvl="1">
      <w:start w:val="1"/>
      <w:numFmt w:val="decimal"/>
      <w:lvlText w:val="1.%2"/>
      <w:lvlJc w:val="right"/>
      <w:pPr>
        <w:ind w:left="720" w:hanging="360"/>
      </w:pPr>
      <w:rPr>
        <w:rFonts w:hint="default"/>
      </w:r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5CD1733"/>
    <w:multiLevelType w:val="hybridMultilevel"/>
    <w:tmpl w:val="FFFFFFFF"/>
    <w:lvl w:ilvl="0" w:tplc="EA78A9A0">
      <w:start w:val="1"/>
      <w:numFmt w:val="lowerLetter"/>
      <w:lvlText w:val="%1)"/>
      <w:lvlJc w:val="left"/>
      <w:pPr>
        <w:ind w:left="1080" w:hanging="360"/>
      </w:pPr>
    </w:lvl>
    <w:lvl w:ilvl="1" w:tplc="C81450FE">
      <w:start w:val="1"/>
      <w:numFmt w:val="lowerLetter"/>
      <w:lvlText w:val="%2."/>
      <w:lvlJc w:val="left"/>
      <w:pPr>
        <w:ind w:left="1800" w:hanging="360"/>
      </w:pPr>
    </w:lvl>
    <w:lvl w:ilvl="2" w:tplc="908AA35E">
      <w:start w:val="1"/>
      <w:numFmt w:val="lowerRoman"/>
      <w:lvlText w:val="%3."/>
      <w:lvlJc w:val="right"/>
      <w:pPr>
        <w:ind w:left="2520" w:hanging="180"/>
      </w:pPr>
    </w:lvl>
    <w:lvl w:ilvl="3" w:tplc="D5EC48D0">
      <w:start w:val="1"/>
      <w:numFmt w:val="decimal"/>
      <w:lvlText w:val="%4."/>
      <w:lvlJc w:val="left"/>
      <w:pPr>
        <w:ind w:left="3240" w:hanging="360"/>
      </w:pPr>
    </w:lvl>
    <w:lvl w:ilvl="4" w:tplc="D5B407AE">
      <w:start w:val="1"/>
      <w:numFmt w:val="lowerLetter"/>
      <w:lvlText w:val="%5."/>
      <w:lvlJc w:val="left"/>
      <w:pPr>
        <w:ind w:left="3960" w:hanging="360"/>
      </w:pPr>
    </w:lvl>
    <w:lvl w:ilvl="5" w:tplc="ECCCEFD6">
      <w:start w:val="1"/>
      <w:numFmt w:val="lowerRoman"/>
      <w:lvlText w:val="%6."/>
      <w:lvlJc w:val="right"/>
      <w:pPr>
        <w:ind w:left="4680" w:hanging="180"/>
      </w:pPr>
    </w:lvl>
    <w:lvl w:ilvl="6" w:tplc="AE50E4A2">
      <w:start w:val="1"/>
      <w:numFmt w:val="decimal"/>
      <w:lvlText w:val="%7."/>
      <w:lvlJc w:val="left"/>
      <w:pPr>
        <w:ind w:left="5400" w:hanging="360"/>
      </w:pPr>
    </w:lvl>
    <w:lvl w:ilvl="7" w:tplc="C0089ADA">
      <w:start w:val="1"/>
      <w:numFmt w:val="lowerLetter"/>
      <w:lvlText w:val="%8."/>
      <w:lvlJc w:val="left"/>
      <w:pPr>
        <w:ind w:left="6120" w:hanging="360"/>
      </w:pPr>
    </w:lvl>
    <w:lvl w:ilvl="8" w:tplc="44886744">
      <w:start w:val="1"/>
      <w:numFmt w:val="lowerRoman"/>
      <w:lvlText w:val="%9."/>
      <w:lvlJc w:val="right"/>
      <w:pPr>
        <w:ind w:left="6840" w:hanging="180"/>
      </w:pPr>
    </w:lvl>
  </w:abstractNum>
  <w:abstractNum w:abstractNumId="35" w15:restartNumberingAfterBreak="0">
    <w:nsid w:val="7DBB4C7E"/>
    <w:multiLevelType w:val="hybridMultilevel"/>
    <w:tmpl w:val="9C225DE2"/>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6" w15:restartNumberingAfterBreak="0">
    <w:nsid w:val="7F6F2B50"/>
    <w:multiLevelType w:val="hybridMultilevel"/>
    <w:tmpl w:val="BC2095FA"/>
    <w:lvl w:ilvl="0" w:tplc="04210019">
      <w:start w:val="2"/>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667295419">
    <w:abstractNumId w:val="1"/>
  </w:num>
  <w:num w:numId="2" w16cid:durableId="1715151332">
    <w:abstractNumId w:val="31"/>
  </w:num>
  <w:num w:numId="3" w16cid:durableId="101413317">
    <w:abstractNumId w:val="24"/>
  </w:num>
  <w:num w:numId="4" w16cid:durableId="2102067782">
    <w:abstractNumId w:val="21"/>
  </w:num>
  <w:num w:numId="5" w16cid:durableId="1731995575">
    <w:abstractNumId w:val="32"/>
  </w:num>
  <w:num w:numId="6" w16cid:durableId="2037610227">
    <w:abstractNumId w:val="22"/>
  </w:num>
  <w:num w:numId="7" w16cid:durableId="165705635">
    <w:abstractNumId w:val="8"/>
  </w:num>
  <w:num w:numId="8" w16cid:durableId="6489166">
    <w:abstractNumId w:val="17"/>
  </w:num>
  <w:num w:numId="9" w16cid:durableId="1421877429">
    <w:abstractNumId w:val="35"/>
  </w:num>
  <w:num w:numId="10" w16cid:durableId="1848665961">
    <w:abstractNumId w:val="7"/>
  </w:num>
  <w:num w:numId="11" w16cid:durableId="2035879337">
    <w:abstractNumId w:val="33"/>
  </w:num>
  <w:num w:numId="12" w16cid:durableId="137260270">
    <w:abstractNumId w:val="12"/>
  </w:num>
  <w:num w:numId="13" w16cid:durableId="1833452559">
    <w:abstractNumId w:val="15"/>
  </w:num>
  <w:num w:numId="14" w16cid:durableId="1930842639">
    <w:abstractNumId w:val="5"/>
  </w:num>
  <w:num w:numId="15" w16cid:durableId="1902786847">
    <w:abstractNumId w:val="20"/>
  </w:num>
  <w:num w:numId="16" w16cid:durableId="1739742049">
    <w:abstractNumId w:val="10"/>
  </w:num>
  <w:num w:numId="17" w16cid:durableId="474686371">
    <w:abstractNumId w:val="36"/>
  </w:num>
  <w:num w:numId="18" w16cid:durableId="387607748">
    <w:abstractNumId w:val="4"/>
  </w:num>
  <w:num w:numId="19" w16cid:durableId="2010057579">
    <w:abstractNumId w:val="30"/>
  </w:num>
  <w:num w:numId="20" w16cid:durableId="9379285">
    <w:abstractNumId w:val="34"/>
  </w:num>
  <w:num w:numId="21" w16cid:durableId="2096121464">
    <w:abstractNumId w:val="11"/>
  </w:num>
  <w:num w:numId="22" w16cid:durableId="503589787">
    <w:abstractNumId w:val="19"/>
  </w:num>
  <w:num w:numId="23" w16cid:durableId="450708038">
    <w:abstractNumId w:val="23"/>
  </w:num>
  <w:num w:numId="24" w16cid:durableId="1324621577">
    <w:abstractNumId w:val="26"/>
  </w:num>
  <w:num w:numId="25" w16cid:durableId="1167402808">
    <w:abstractNumId w:val="27"/>
  </w:num>
  <w:num w:numId="26" w16cid:durableId="1320226721">
    <w:abstractNumId w:val="9"/>
  </w:num>
  <w:num w:numId="27" w16cid:durableId="1330058595">
    <w:abstractNumId w:val="0"/>
  </w:num>
  <w:num w:numId="28" w16cid:durableId="30541296">
    <w:abstractNumId w:val="25"/>
  </w:num>
  <w:num w:numId="29" w16cid:durableId="1493134946">
    <w:abstractNumId w:val="2"/>
  </w:num>
  <w:num w:numId="30" w16cid:durableId="910313093">
    <w:abstractNumId w:val="16"/>
  </w:num>
  <w:num w:numId="31" w16cid:durableId="706150413">
    <w:abstractNumId w:val="13"/>
  </w:num>
  <w:num w:numId="32" w16cid:durableId="1363432241">
    <w:abstractNumId w:val="29"/>
  </w:num>
  <w:num w:numId="33" w16cid:durableId="465393565">
    <w:abstractNumId w:val="28"/>
  </w:num>
  <w:num w:numId="34" w16cid:durableId="444538641">
    <w:abstractNumId w:val="18"/>
  </w:num>
  <w:num w:numId="35" w16cid:durableId="386151187">
    <w:abstractNumId w:val="6"/>
  </w:num>
  <w:num w:numId="36" w16cid:durableId="702512280">
    <w:abstractNumId w:val="3"/>
  </w:num>
  <w:num w:numId="37" w16cid:durableId="530994332">
    <w:abstractNumId w:val="14"/>
  </w:num>
  <w:numIdMacAtCleanup w:val="1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DAF553"/>
    <w:rsid w:val="00002010"/>
    <w:rsid w:val="00002137"/>
    <w:rsid w:val="000038AB"/>
    <w:rsid w:val="00006D43"/>
    <w:rsid w:val="00014351"/>
    <w:rsid w:val="000148CB"/>
    <w:rsid w:val="000162ED"/>
    <w:rsid w:val="00016C11"/>
    <w:rsid w:val="00021EAA"/>
    <w:rsid w:val="000241B2"/>
    <w:rsid w:val="000351F6"/>
    <w:rsid w:val="0003636A"/>
    <w:rsid w:val="00041F65"/>
    <w:rsid w:val="0004258C"/>
    <w:rsid w:val="00047B40"/>
    <w:rsid w:val="00050907"/>
    <w:rsid w:val="00051366"/>
    <w:rsid w:val="00051AA6"/>
    <w:rsid w:val="0005213A"/>
    <w:rsid w:val="00052CFC"/>
    <w:rsid w:val="00056A1A"/>
    <w:rsid w:val="00056A4E"/>
    <w:rsid w:val="00056F28"/>
    <w:rsid w:val="00063350"/>
    <w:rsid w:val="00065BA6"/>
    <w:rsid w:val="00065FA8"/>
    <w:rsid w:val="00067F30"/>
    <w:rsid w:val="000767F0"/>
    <w:rsid w:val="000821EE"/>
    <w:rsid w:val="000840EE"/>
    <w:rsid w:val="00086711"/>
    <w:rsid w:val="0008715C"/>
    <w:rsid w:val="00090C69"/>
    <w:rsid w:val="00096BD3"/>
    <w:rsid w:val="000A0B77"/>
    <w:rsid w:val="000A7C8A"/>
    <w:rsid w:val="000A7E02"/>
    <w:rsid w:val="000B7D4C"/>
    <w:rsid w:val="000C0740"/>
    <w:rsid w:val="000C171E"/>
    <w:rsid w:val="000C1A36"/>
    <w:rsid w:val="000C230A"/>
    <w:rsid w:val="000C4392"/>
    <w:rsid w:val="000C4C43"/>
    <w:rsid w:val="000C59B3"/>
    <w:rsid w:val="000D060F"/>
    <w:rsid w:val="000D0902"/>
    <w:rsid w:val="000D102C"/>
    <w:rsid w:val="000D54FA"/>
    <w:rsid w:val="000D66CC"/>
    <w:rsid w:val="000E2F7B"/>
    <w:rsid w:val="000E3C35"/>
    <w:rsid w:val="000E7F9F"/>
    <w:rsid w:val="000F1D47"/>
    <w:rsid w:val="000F2D17"/>
    <w:rsid w:val="000F6F04"/>
    <w:rsid w:val="000F7AE4"/>
    <w:rsid w:val="001046C3"/>
    <w:rsid w:val="00106123"/>
    <w:rsid w:val="00114D86"/>
    <w:rsid w:val="0011596A"/>
    <w:rsid w:val="00115E93"/>
    <w:rsid w:val="00120B16"/>
    <w:rsid w:val="00122290"/>
    <w:rsid w:val="001227B1"/>
    <w:rsid w:val="00122D39"/>
    <w:rsid w:val="0012323D"/>
    <w:rsid w:val="00125269"/>
    <w:rsid w:val="00127046"/>
    <w:rsid w:val="00131ECB"/>
    <w:rsid w:val="00132312"/>
    <w:rsid w:val="00132B1B"/>
    <w:rsid w:val="00133F09"/>
    <w:rsid w:val="001354B4"/>
    <w:rsid w:val="001364BE"/>
    <w:rsid w:val="00143F51"/>
    <w:rsid w:val="00150318"/>
    <w:rsid w:val="00150C2F"/>
    <w:rsid w:val="00154EBE"/>
    <w:rsid w:val="001550EF"/>
    <w:rsid w:val="00155778"/>
    <w:rsid w:val="00157026"/>
    <w:rsid w:val="001572BC"/>
    <w:rsid w:val="00157D71"/>
    <w:rsid w:val="00160A19"/>
    <w:rsid w:val="00161BCC"/>
    <w:rsid w:val="00165DAE"/>
    <w:rsid w:val="00166AD9"/>
    <w:rsid w:val="0016709D"/>
    <w:rsid w:val="00167204"/>
    <w:rsid w:val="00167960"/>
    <w:rsid w:val="00167F90"/>
    <w:rsid w:val="00172A6B"/>
    <w:rsid w:val="001731D0"/>
    <w:rsid w:val="00174DA1"/>
    <w:rsid w:val="001800F8"/>
    <w:rsid w:val="00180A27"/>
    <w:rsid w:val="0018209F"/>
    <w:rsid w:val="001850BF"/>
    <w:rsid w:val="001874CD"/>
    <w:rsid w:val="00187FB2"/>
    <w:rsid w:val="001909A5"/>
    <w:rsid w:val="0019247B"/>
    <w:rsid w:val="0019405F"/>
    <w:rsid w:val="00194D7A"/>
    <w:rsid w:val="001A0E87"/>
    <w:rsid w:val="001B15C9"/>
    <w:rsid w:val="001B1BE4"/>
    <w:rsid w:val="001B1C7E"/>
    <w:rsid w:val="001B3EA4"/>
    <w:rsid w:val="001B653D"/>
    <w:rsid w:val="001C072D"/>
    <w:rsid w:val="001C075A"/>
    <w:rsid w:val="001C2F91"/>
    <w:rsid w:val="001C5990"/>
    <w:rsid w:val="001D7BCA"/>
    <w:rsid w:val="001E2B07"/>
    <w:rsid w:val="001E38AC"/>
    <w:rsid w:val="001E46E7"/>
    <w:rsid w:val="001E49A9"/>
    <w:rsid w:val="001E6D17"/>
    <w:rsid w:val="001F1C63"/>
    <w:rsid w:val="001F2FBF"/>
    <w:rsid w:val="001F38F7"/>
    <w:rsid w:val="001F50ED"/>
    <w:rsid w:val="001F67A9"/>
    <w:rsid w:val="00200494"/>
    <w:rsid w:val="00200C6A"/>
    <w:rsid w:val="0020627D"/>
    <w:rsid w:val="00212B43"/>
    <w:rsid w:val="00216AFE"/>
    <w:rsid w:val="00221266"/>
    <w:rsid w:val="002225E1"/>
    <w:rsid w:val="002228C3"/>
    <w:rsid w:val="00222BB0"/>
    <w:rsid w:val="00224014"/>
    <w:rsid w:val="00224C53"/>
    <w:rsid w:val="0023089B"/>
    <w:rsid w:val="00231B24"/>
    <w:rsid w:val="0023225F"/>
    <w:rsid w:val="00233AE2"/>
    <w:rsid w:val="00235898"/>
    <w:rsid w:val="00235CF4"/>
    <w:rsid w:val="002368AC"/>
    <w:rsid w:val="002404AE"/>
    <w:rsid w:val="00240579"/>
    <w:rsid w:val="00242AA3"/>
    <w:rsid w:val="00243DDB"/>
    <w:rsid w:val="00244E1A"/>
    <w:rsid w:val="00244F41"/>
    <w:rsid w:val="00247F85"/>
    <w:rsid w:val="0025560D"/>
    <w:rsid w:val="0025714C"/>
    <w:rsid w:val="00262E9B"/>
    <w:rsid w:val="00265B13"/>
    <w:rsid w:val="0027234E"/>
    <w:rsid w:val="00277823"/>
    <w:rsid w:val="002822FB"/>
    <w:rsid w:val="0028278E"/>
    <w:rsid w:val="00285C74"/>
    <w:rsid w:val="00287519"/>
    <w:rsid w:val="00291051"/>
    <w:rsid w:val="002A1F54"/>
    <w:rsid w:val="002A273A"/>
    <w:rsid w:val="002C2B50"/>
    <w:rsid w:val="002C4734"/>
    <w:rsid w:val="002D07F1"/>
    <w:rsid w:val="002D2350"/>
    <w:rsid w:val="002D307A"/>
    <w:rsid w:val="002D7C4E"/>
    <w:rsid w:val="002E017C"/>
    <w:rsid w:val="002E1C87"/>
    <w:rsid w:val="002E4D7A"/>
    <w:rsid w:val="002E5E32"/>
    <w:rsid w:val="002E5F07"/>
    <w:rsid w:val="002E6A66"/>
    <w:rsid w:val="002F32CE"/>
    <w:rsid w:val="002F41AA"/>
    <w:rsid w:val="002F4352"/>
    <w:rsid w:val="002F4BB6"/>
    <w:rsid w:val="003000EF"/>
    <w:rsid w:val="00300206"/>
    <w:rsid w:val="003038C8"/>
    <w:rsid w:val="00307531"/>
    <w:rsid w:val="0031209C"/>
    <w:rsid w:val="00312272"/>
    <w:rsid w:val="00312E2F"/>
    <w:rsid w:val="00314473"/>
    <w:rsid w:val="00315082"/>
    <w:rsid w:val="00316FE1"/>
    <w:rsid w:val="003210AC"/>
    <w:rsid w:val="00322A26"/>
    <w:rsid w:val="003274D4"/>
    <w:rsid w:val="00333573"/>
    <w:rsid w:val="00334525"/>
    <w:rsid w:val="00335343"/>
    <w:rsid w:val="00336EFF"/>
    <w:rsid w:val="0034163E"/>
    <w:rsid w:val="0034413F"/>
    <w:rsid w:val="00347E51"/>
    <w:rsid w:val="003521A4"/>
    <w:rsid w:val="003529E9"/>
    <w:rsid w:val="00352E53"/>
    <w:rsid w:val="00353F9B"/>
    <w:rsid w:val="00354EDF"/>
    <w:rsid w:val="00356F59"/>
    <w:rsid w:val="00357FBF"/>
    <w:rsid w:val="00362184"/>
    <w:rsid w:val="00363559"/>
    <w:rsid w:val="003670AC"/>
    <w:rsid w:val="00371B43"/>
    <w:rsid w:val="003730C3"/>
    <w:rsid w:val="0037468D"/>
    <w:rsid w:val="003831F7"/>
    <w:rsid w:val="00383EC0"/>
    <w:rsid w:val="003905C7"/>
    <w:rsid w:val="003955B3"/>
    <w:rsid w:val="00396FCE"/>
    <w:rsid w:val="00397C62"/>
    <w:rsid w:val="003A54EC"/>
    <w:rsid w:val="003A7447"/>
    <w:rsid w:val="003B055E"/>
    <w:rsid w:val="003B18D5"/>
    <w:rsid w:val="003B3CB6"/>
    <w:rsid w:val="003B7E51"/>
    <w:rsid w:val="003C0994"/>
    <w:rsid w:val="003C0AFA"/>
    <w:rsid w:val="003C2BBC"/>
    <w:rsid w:val="003C33CA"/>
    <w:rsid w:val="003C42E0"/>
    <w:rsid w:val="003C4B1B"/>
    <w:rsid w:val="003C4FFE"/>
    <w:rsid w:val="003D0BA3"/>
    <w:rsid w:val="003D3202"/>
    <w:rsid w:val="003D5466"/>
    <w:rsid w:val="003D6B09"/>
    <w:rsid w:val="003D6F03"/>
    <w:rsid w:val="003E1FC0"/>
    <w:rsid w:val="003E2C21"/>
    <w:rsid w:val="003E2CFA"/>
    <w:rsid w:val="003E399C"/>
    <w:rsid w:val="003F38D9"/>
    <w:rsid w:val="003F43AF"/>
    <w:rsid w:val="003F766B"/>
    <w:rsid w:val="004004C7"/>
    <w:rsid w:val="00406719"/>
    <w:rsid w:val="00407F2B"/>
    <w:rsid w:val="00407F8B"/>
    <w:rsid w:val="00410C87"/>
    <w:rsid w:val="00412318"/>
    <w:rsid w:val="00413219"/>
    <w:rsid w:val="00414718"/>
    <w:rsid w:val="00416E37"/>
    <w:rsid w:val="004240DD"/>
    <w:rsid w:val="00426290"/>
    <w:rsid w:val="00430266"/>
    <w:rsid w:val="00431874"/>
    <w:rsid w:val="00435F06"/>
    <w:rsid w:val="00437BD2"/>
    <w:rsid w:val="004405F3"/>
    <w:rsid w:val="00442A11"/>
    <w:rsid w:val="0044355C"/>
    <w:rsid w:val="00443A73"/>
    <w:rsid w:val="00444A85"/>
    <w:rsid w:val="00444B8D"/>
    <w:rsid w:val="0044505E"/>
    <w:rsid w:val="00445793"/>
    <w:rsid w:val="00445901"/>
    <w:rsid w:val="004511F1"/>
    <w:rsid w:val="00454EEC"/>
    <w:rsid w:val="00455092"/>
    <w:rsid w:val="00455C57"/>
    <w:rsid w:val="00456EBE"/>
    <w:rsid w:val="0045757A"/>
    <w:rsid w:val="00461228"/>
    <w:rsid w:val="00463D92"/>
    <w:rsid w:val="00464183"/>
    <w:rsid w:val="0047201F"/>
    <w:rsid w:val="00473F1D"/>
    <w:rsid w:val="004740A0"/>
    <w:rsid w:val="004752E5"/>
    <w:rsid w:val="00481A9C"/>
    <w:rsid w:val="00481ABA"/>
    <w:rsid w:val="00481AFA"/>
    <w:rsid w:val="00481D76"/>
    <w:rsid w:val="004856D9"/>
    <w:rsid w:val="00491074"/>
    <w:rsid w:val="004918E8"/>
    <w:rsid w:val="004920A9"/>
    <w:rsid w:val="0049220E"/>
    <w:rsid w:val="004A0D7E"/>
    <w:rsid w:val="004A1EBE"/>
    <w:rsid w:val="004A39FF"/>
    <w:rsid w:val="004A3A53"/>
    <w:rsid w:val="004B3C8B"/>
    <w:rsid w:val="004B5404"/>
    <w:rsid w:val="004B57EE"/>
    <w:rsid w:val="004C0C67"/>
    <w:rsid w:val="004C7967"/>
    <w:rsid w:val="004C7BA6"/>
    <w:rsid w:val="004D03B5"/>
    <w:rsid w:val="004D1D1A"/>
    <w:rsid w:val="004D2613"/>
    <w:rsid w:val="004D2E6A"/>
    <w:rsid w:val="004D3D7C"/>
    <w:rsid w:val="004D4F96"/>
    <w:rsid w:val="004E0719"/>
    <w:rsid w:val="004E35EF"/>
    <w:rsid w:val="004E3900"/>
    <w:rsid w:val="004E3939"/>
    <w:rsid w:val="004E3A4C"/>
    <w:rsid w:val="004E567C"/>
    <w:rsid w:val="004F1DB0"/>
    <w:rsid w:val="004F28E9"/>
    <w:rsid w:val="004F3B3F"/>
    <w:rsid w:val="004F4691"/>
    <w:rsid w:val="004F6FA4"/>
    <w:rsid w:val="00500400"/>
    <w:rsid w:val="005029E0"/>
    <w:rsid w:val="00503EFA"/>
    <w:rsid w:val="00506C8F"/>
    <w:rsid w:val="00511A88"/>
    <w:rsid w:val="005129F0"/>
    <w:rsid w:val="0051428B"/>
    <w:rsid w:val="00514560"/>
    <w:rsid w:val="005175E3"/>
    <w:rsid w:val="00520011"/>
    <w:rsid w:val="005217AC"/>
    <w:rsid w:val="00522C49"/>
    <w:rsid w:val="0052500E"/>
    <w:rsid w:val="00525E16"/>
    <w:rsid w:val="0054251E"/>
    <w:rsid w:val="00542B21"/>
    <w:rsid w:val="00543571"/>
    <w:rsid w:val="00545282"/>
    <w:rsid w:val="0055444F"/>
    <w:rsid w:val="005554CC"/>
    <w:rsid w:val="0055760D"/>
    <w:rsid w:val="0056091B"/>
    <w:rsid w:val="00561017"/>
    <w:rsid w:val="00567DFA"/>
    <w:rsid w:val="00567EA8"/>
    <w:rsid w:val="0057220B"/>
    <w:rsid w:val="00577E20"/>
    <w:rsid w:val="00580702"/>
    <w:rsid w:val="00584154"/>
    <w:rsid w:val="00585EFF"/>
    <w:rsid w:val="0059158F"/>
    <w:rsid w:val="005A1BBD"/>
    <w:rsid w:val="005A2191"/>
    <w:rsid w:val="005A5562"/>
    <w:rsid w:val="005A591F"/>
    <w:rsid w:val="005B02DD"/>
    <w:rsid w:val="005B0A3B"/>
    <w:rsid w:val="005B1BEA"/>
    <w:rsid w:val="005B2EE5"/>
    <w:rsid w:val="005B3C50"/>
    <w:rsid w:val="005B4D25"/>
    <w:rsid w:val="005B5C06"/>
    <w:rsid w:val="005C0F22"/>
    <w:rsid w:val="005C1130"/>
    <w:rsid w:val="005C2B0A"/>
    <w:rsid w:val="005C2F24"/>
    <w:rsid w:val="005C65E8"/>
    <w:rsid w:val="005C76AB"/>
    <w:rsid w:val="005C77D2"/>
    <w:rsid w:val="005D0C6D"/>
    <w:rsid w:val="005D1618"/>
    <w:rsid w:val="005D1A95"/>
    <w:rsid w:val="005D65AC"/>
    <w:rsid w:val="005D7466"/>
    <w:rsid w:val="005E0268"/>
    <w:rsid w:val="005E17B2"/>
    <w:rsid w:val="005E21BC"/>
    <w:rsid w:val="005F1410"/>
    <w:rsid w:val="005F2A5B"/>
    <w:rsid w:val="005F33FD"/>
    <w:rsid w:val="005F4563"/>
    <w:rsid w:val="005F4735"/>
    <w:rsid w:val="005F6042"/>
    <w:rsid w:val="005F7CEC"/>
    <w:rsid w:val="0060205F"/>
    <w:rsid w:val="00603BE2"/>
    <w:rsid w:val="00606B9B"/>
    <w:rsid w:val="0061264F"/>
    <w:rsid w:val="0061415F"/>
    <w:rsid w:val="00614BB6"/>
    <w:rsid w:val="00617177"/>
    <w:rsid w:val="006219B6"/>
    <w:rsid w:val="00622592"/>
    <w:rsid w:val="006236AF"/>
    <w:rsid w:val="00624E96"/>
    <w:rsid w:val="00625C72"/>
    <w:rsid w:val="00630335"/>
    <w:rsid w:val="006325BA"/>
    <w:rsid w:val="00634701"/>
    <w:rsid w:val="006362EF"/>
    <w:rsid w:val="00636C9A"/>
    <w:rsid w:val="00637865"/>
    <w:rsid w:val="006414E1"/>
    <w:rsid w:val="006419F6"/>
    <w:rsid w:val="00643010"/>
    <w:rsid w:val="00647FFA"/>
    <w:rsid w:val="00651115"/>
    <w:rsid w:val="006538C8"/>
    <w:rsid w:val="00653C48"/>
    <w:rsid w:val="006570A1"/>
    <w:rsid w:val="00666DF5"/>
    <w:rsid w:val="006675C0"/>
    <w:rsid w:val="0067210E"/>
    <w:rsid w:val="006726B1"/>
    <w:rsid w:val="00672D84"/>
    <w:rsid w:val="00674135"/>
    <w:rsid w:val="00674BF2"/>
    <w:rsid w:val="006760A0"/>
    <w:rsid w:val="00676A8E"/>
    <w:rsid w:val="006804A5"/>
    <w:rsid w:val="006804E1"/>
    <w:rsid w:val="00692FEC"/>
    <w:rsid w:val="0069378B"/>
    <w:rsid w:val="006956FD"/>
    <w:rsid w:val="006958C9"/>
    <w:rsid w:val="006A25F8"/>
    <w:rsid w:val="006A75B3"/>
    <w:rsid w:val="006B1323"/>
    <w:rsid w:val="006B1835"/>
    <w:rsid w:val="006B2F19"/>
    <w:rsid w:val="006B34FD"/>
    <w:rsid w:val="006B374D"/>
    <w:rsid w:val="006B37A8"/>
    <w:rsid w:val="006B38F4"/>
    <w:rsid w:val="006B7162"/>
    <w:rsid w:val="006C1BA9"/>
    <w:rsid w:val="006C3776"/>
    <w:rsid w:val="006C470D"/>
    <w:rsid w:val="006C47B0"/>
    <w:rsid w:val="006C5D0A"/>
    <w:rsid w:val="006D2D7E"/>
    <w:rsid w:val="006D2FFA"/>
    <w:rsid w:val="006D3792"/>
    <w:rsid w:val="006D5B0E"/>
    <w:rsid w:val="006D6B77"/>
    <w:rsid w:val="006E092E"/>
    <w:rsid w:val="006E3485"/>
    <w:rsid w:val="006E4A70"/>
    <w:rsid w:val="006E6260"/>
    <w:rsid w:val="006E7C5B"/>
    <w:rsid w:val="006F1546"/>
    <w:rsid w:val="006F29FB"/>
    <w:rsid w:val="006F2EB5"/>
    <w:rsid w:val="006F5061"/>
    <w:rsid w:val="006F5A89"/>
    <w:rsid w:val="006F7C5E"/>
    <w:rsid w:val="00703C02"/>
    <w:rsid w:val="00704F97"/>
    <w:rsid w:val="00706183"/>
    <w:rsid w:val="0070D8F0"/>
    <w:rsid w:val="00711AF2"/>
    <w:rsid w:val="0071530E"/>
    <w:rsid w:val="00715777"/>
    <w:rsid w:val="0071716A"/>
    <w:rsid w:val="00724F11"/>
    <w:rsid w:val="00724FC4"/>
    <w:rsid w:val="007274A0"/>
    <w:rsid w:val="0073172F"/>
    <w:rsid w:val="007332AC"/>
    <w:rsid w:val="00741D1C"/>
    <w:rsid w:val="00746147"/>
    <w:rsid w:val="00750D24"/>
    <w:rsid w:val="00755337"/>
    <w:rsid w:val="00755CBB"/>
    <w:rsid w:val="00756AE0"/>
    <w:rsid w:val="007648AE"/>
    <w:rsid w:val="007657B8"/>
    <w:rsid w:val="00765EF9"/>
    <w:rsid w:val="00766565"/>
    <w:rsid w:val="0077027C"/>
    <w:rsid w:val="007709DF"/>
    <w:rsid w:val="00772AE1"/>
    <w:rsid w:val="00773080"/>
    <w:rsid w:val="0077522A"/>
    <w:rsid w:val="00775E8A"/>
    <w:rsid w:val="00781AE3"/>
    <w:rsid w:val="007829BD"/>
    <w:rsid w:val="00786744"/>
    <w:rsid w:val="007901FA"/>
    <w:rsid w:val="00790A29"/>
    <w:rsid w:val="007917AD"/>
    <w:rsid w:val="00793F54"/>
    <w:rsid w:val="00797F3E"/>
    <w:rsid w:val="007A13AA"/>
    <w:rsid w:val="007A1A58"/>
    <w:rsid w:val="007A2F6D"/>
    <w:rsid w:val="007A404A"/>
    <w:rsid w:val="007A5068"/>
    <w:rsid w:val="007A60FD"/>
    <w:rsid w:val="007A772E"/>
    <w:rsid w:val="007B2629"/>
    <w:rsid w:val="007B3DC2"/>
    <w:rsid w:val="007B5591"/>
    <w:rsid w:val="007B5AE5"/>
    <w:rsid w:val="007B690C"/>
    <w:rsid w:val="007B6E8A"/>
    <w:rsid w:val="007B716E"/>
    <w:rsid w:val="007C24E6"/>
    <w:rsid w:val="007C3BC4"/>
    <w:rsid w:val="007C43FC"/>
    <w:rsid w:val="007C56FC"/>
    <w:rsid w:val="007C6427"/>
    <w:rsid w:val="007C7798"/>
    <w:rsid w:val="007D03A7"/>
    <w:rsid w:val="007D04FE"/>
    <w:rsid w:val="007D267E"/>
    <w:rsid w:val="007D3659"/>
    <w:rsid w:val="007D4000"/>
    <w:rsid w:val="007D48BB"/>
    <w:rsid w:val="007D60E8"/>
    <w:rsid w:val="007E051F"/>
    <w:rsid w:val="007E0B72"/>
    <w:rsid w:val="007E1966"/>
    <w:rsid w:val="007E258A"/>
    <w:rsid w:val="007E476E"/>
    <w:rsid w:val="007E4F13"/>
    <w:rsid w:val="007E4FEA"/>
    <w:rsid w:val="007E5FBA"/>
    <w:rsid w:val="007E628E"/>
    <w:rsid w:val="007E6D2B"/>
    <w:rsid w:val="007F037F"/>
    <w:rsid w:val="007F0754"/>
    <w:rsid w:val="007F0ABD"/>
    <w:rsid w:val="007F129A"/>
    <w:rsid w:val="007F2FA7"/>
    <w:rsid w:val="007F450C"/>
    <w:rsid w:val="007F7A20"/>
    <w:rsid w:val="00802218"/>
    <w:rsid w:val="008106D0"/>
    <w:rsid w:val="00811B47"/>
    <w:rsid w:val="0081304D"/>
    <w:rsid w:val="00813700"/>
    <w:rsid w:val="00817227"/>
    <w:rsid w:val="00817D59"/>
    <w:rsid w:val="008203D6"/>
    <w:rsid w:val="0082274F"/>
    <w:rsid w:val="00822E6D"/>
    <w:rsid w:val="0082405B"/>
    <w:rsid w:val="00824FFE"/>
    <w:rsid w:val="00827813"/>
    <w:rsid w:val="0083046E"/>
    <w:rsid w:val="008352A4"/>
    <w:rsid w:val="0084099F"/>
    <w:rsid w:val="00842EAD"/>
    <w:rsid w:val="00844507"/>
    <w:rsid w:val="00845084"/>
    <w:rsid w:val="00845DB4"/>
    <w:rsid w:val="00847048"/>
    <w:rsid w:val="0084763B"/>
    <w:rsid w:val="008500CE"/>
    <w:rsid w:val="00850101"/>
    <w:rsid w:val="00852C9B"/>
    <w:rsid w:val="00856611"/>
    <w:rsid w:val="00860C36"/>
    <w:rsid w:val="00863CB1"/>
    <w:rsid w:val="0086479B"/>
    <w:rsid w:val="00870BC5"/>
    <w:rsid w:val="0087170D"/>
    <w:rsid w:val="00873594"/>
    <w:rsid w:val="00873B05"/>
    <w:rsid w:val="00877309"/>
    <w:rsid w:val="00884B1B"/>
    <w:rsid w:val="00884BB1"/>
    <w:rsid w:val="008851F8"/>
    <w:rsid w:val="00887077"/>
    <w:rsid w:val="00891722"/>
    <w:rsid w:val="0089394A"/>
    <w:rsid w:val="00893C7E"/>
    <w:rsid w:val="008A327F"/>
    <w:rsid w:val="008A44EC"/>
    <w:rsid w:val="008A73B0"/>
    <w:rsid w:val="008A7AD8"/>
    <w:rsid w:val="008A7C59"/>
    <w:rsid w:val="008A7E05"/>
    <w:rsid w:val="008B0972"/>
    <w:rsid w:val="008B26E3"/>
    <w:rsid w:val="008B37C4"/>
    <w:rsid w:val="008B3845"/>
    <w:rsid w:val="008B48B3"/>
    <w:rsid w:val="008C14CC"/>
    <w:rsid w:val="008C5261"/>
    <w:rsid w:val="008C766E"/>
    <w:rsid w:val="008D0107"/>
    <w:rsid w:val="008E1382"/>
    <w:rsid w:val="008E194C"/>
    <w:rsid w:val="008E3055"/>
    <w:rsid w:val="008E3974"/>
    <w:rsid w:val="008E540D"/>
    <w:rsid w:val="008E7060"/>
    <w:rsid w:val="008F2FE4"/>
    <w:rsid w:val="008F669F"/>
    <w:rsid w:val="008F7F2F"/>
    <w:rsid w:val="0090123B"/>
    <w:rsid w:val="00901870"/>
    <w:rsid w:val="009056BE"/>
    <w:rsid w:val="00911486"/>
    <w:rsid w:val="00911501"/>
    <w:rsid w:val="00911C0A"/>
    <w:rsid w:val="00914E50"/>
    <w:rsid w:val="00915098"/>
    <w:rsid w:val="009214B7"/>
    <w:rsid w:val="0092154F"/>
    <w:rsid w:val="00921B5F"/>
    <w:rsid w:val="00924D6E"/>
    <w:rsid w:val="00927CEE"/>
    <w:rsid w:val="00932DF5"/>
    <w:rsid w:val="00937E72"/>
    <w:rsid w:val="00944B9A"/>
    <w:rsid w:val="00944FF8"/>
    <w:rsid w:val="0094563C"/>
    <w:rsid w:val="00951B33"/>
    <w:rsid w:val="00954FE4"/>
    <w:rsid w:val="00962760"/>
    <w:rsid w:val="00965A1F"/>
    <w:rsid w:val="009678A8"/>
    <w:rsid w:val="009752A1"/>
    <w:rsid w:val="00976636"/>
    <w:rsid w:val="00977895"/>
    <w:rsid w:val="0098022F"/>
    <w:rsid w:val="00980EBF"/>
    <w:rsid w:val="00990EB2"/>
    <w:rsid w:val="00991C95"/>
    <w:rsid w:val="0099442B"/>
    <w:rsid w:val="009A1757"/>
    <w:rsid w:val="009A27B2"/>
    <w:rsid w:val="009A7997"/>
    <w:rsid w:val="009A7CE4"/>
    <w:rsid w:val="009B2359"/>
    <w:rsid w:val="009B2E1C"/>
    <w:rsid w:val="009B3161"/>
    <w:rsid w:val="009B7F86"/>
    <w:rsid w:val="009C3360"/>
    <w:rsid w:val="009D102F"/>
    <w:rsid w:val="009D2C19"/>
    <w:rsid w:val="009D3929"/>
    <w:rsid w:val="009E0152"/>
    <w:rsid w:val="009E156E"/>
    <w:rsid w:val="009E2308"/>
    <w:rsid w:val="009E2D28"/>
    <w:rsid w:val="009E4633"/>
    <w:rsid w:val="009F0638"/>
    <w:rsid w:val="009F0722"/>
    <w:rsid w:val="009F48CE"/>
    <w:rsid w:val="009F4C86"/>
    <w:rsid w:val="009F5AA1"/>
    <w:rsid w:val="009F6438"/>
    <w:rsid w:val="00A0023B"/>
    <w:rsid w:val="00A00802"/>
    <w:rsid w:val="00A030C6"/>
    <w:rsid w:val="00A031F0"/>
    <w:rsid w:val="00A0340E"/>
    <w:rsid w:val="00A04F3F"/>
    <w:rsid w:val="00A051BB"/>
    <w:rsid w:val="00A10A99"/>
    <w:rsid w:val="00A1175B"/>
    <w:rsid w:val="00A11E75"/>
    <w:rsid w:val="00A139A3"/>
    <w:rsid w:val="00A1509B"/>
    <w:rsid w:val="00A1592E"/>
    <w:rsid w:val="00A215CE"/>
    <w:rsid w:val="00A2185D"/>
    <w:rsid w:val="00A21B8E"/>
    <w:rsid w:val="00A26834"/>
    <w:rsid w:val="00A27A52"/>
    <w:rsid w:val="00A3164F"/>
    <w:rsid w:val="00A32D11"/>
    <w:rsid w:val="00A3389C"/>
    <w:rsid w:val="00A33E6D"/>
    <w:rsid w:val="00A36354"/>
    <w:rsid w:val="00A40FB8"/>
    <w:rsid w:val="00A44380"/>
    <w:rsid w:val="00A452D0"/>
    <w:rsid w:val="00A47B45"/>
    <w:rsid w:val="00A52258"/>
    <w:rsid w:val="00A528C7"/>
    <w:rsid w:val="00A555B3"/>
    <w:rsid w:val="00A55B07"/>
    <w:rsid w:val="00A56672"/>
    <w:rsid w:val="00A60925"/>
    <w:rsid w:val="00A708C2"/>
    <w:rsid w:val="00A70A0A"/>
    <w:rsid w:val="00A71506"/>
    <w:rsid w:val="00A71517"/>
    <w:rsid w:val="00A72B2B"/>
    <w:rsid w:val="00A72F56"/>
    <w:rsid w:val="00A76246"/>
    <w:rsid w:val="00A76274"/>
    <w:rsid w:val="00A77DB5"/>
    <w:rsid w:val="00A8601E"/>
    <w:rsid w:val="00A911AB"/>
    <w:rsid w:val="00A92E88"/>
    <w:rsid w:val="00A93CE9"/>
    <w:rsid w:val="00A94C03"/>
    <w:rsid w:val="00A95BE2"/>
    <w:rsid w:val="00AA48DF"/>
    <w:rsid w:val="00AA79AD"/>
    <w:rsid w:val="00AA7CFB"/>
    <w:rsid w:val="00AB03A5"/>
    <w:rsid w:val="00AB049F"/>
    <w:rsid w:val="00AB10F3"/>
    <w:rsid w:val="00AB1368"/>
    <w:rsid w:val="00AB6432"/>
    <w:rsid w:val="00AB7888"/>
    <w:rsid w:val="00AC033D"/>
    <w:rsid w:val="00AC0D35"/>
    <w:rsid w:val="00AC2E70"/>
    <w:rsid w:val="00AD0330"/>
    <w:rsid w:val="00AD239E"/>
    <w:rsid w:val="00AD44DC"/>
    <w:rsid w:val="00AD578C"/>
    <w:rsid w:val="00AE0C4C"/>
    <w:rsid w:val="00AE49B1"/>
    <w:rsid w:val="00AE522D"/>
    <w:rsid w:val="00AE7C46"/>
    <w:rsid w:val="00AF17D8"/>
    <w:rsid w:val="00AF3001"/>
    <w:rsid w:val="00AF3EA6"/>
    <w:rsid w:val="00AF4C8B"/>
    <w:rsid w:val="00AF4EB9"/>
    <w:rsid w:val="00B0142A"/>
    <w:rsid w:val="00B03645"/>
    <w:rsid w:val="00B062EE"/>
    <w:rsid w:val="00B07001"/>
    <w:rsid w:val="00B11BC2"/>
    <w:rsid w:val="00B129B1"/>
    <w:rsid w:val="00B30F41"/>
    <w:rsid w:val="00B31CA8"/>
    <w:rsid w:val="00B3651E"/>
    <w:rsid w:val="00B40E13"/>
    <w:rsid w:val="00B4232F"/>
    <w:rsid w:val="00B4262D"/>
    <w:rsid w:val="00B464D3"/>
    <w:rsid w:val="00B46F49"/>
    <w:rsid w:val="00B505D0"/>
    <w:rsid w:val="00B5106B"/>
    <w:rsid w:val="00B51A43"/>
    <w:rsid w:val="00B52E37"/>
    <w:rsid w:val="00B55F9E"/>
    <w:rsid w:val="00B67102"/>
    <w:rsid w:val="00B67DEF"/>
    <w:rsid w:val="00B70072"/>
    <w:rsid w:val="00B7167B"/>
    <w:rsid w:val="00B72616"/>
    <w:rsid w:val="00B7271D"/>
    <w:rsid w:val="00B73117"/>
    <w:rsid w:val="00B75D66"/>
    <w:rsid w:val="00B76C61"/>
    <w:rsid w:val="00B81128"/>
    <w:rsid w:val="00B84521"/>
    <w:rsid w:val="00B87380"/>
    <w:rsid w:val="00B933F3"/>
    <w:rsid w:val="00B95DE9"/>
    <w:rsid w:val="00B96441"/>
    <w:rsid w:val="00BA6EB2"/>
    <w:rsid w:val="00BA7613"/>
    <w:rsid w:val="00BB0DED"/>
    <w:rsid w:val="00BB0F1B"/>
    <w:rsid w:val="00BB109F"/>
    <w:rsid w:val="00BB12C2"/>
    <w:rsid w:val="00BB2778"/>
    <w:rsid w:val="00BB34DD"/>
    <w:rsid w:val="00BB3975"/>
    <w:rsid w:val="00BB3D45"/>
    <w:rsid w:val="00BC123C"/>
    <w:rsid w:val="00BC1EE5"/>
    <w:rsid w:val="00BC2A7D"/>
    <w:rsid w:val="00BD0D05"/>
    <w:rsid w:val="00BD104C"/>
    <w:rsid w:val="00BD30F1"/>
    <w:rsid w:val="00BD40F3"/>
    <w:rsid w:val="00BD4331"/>
    <w:rsid w:val="00BD4717"/>
    <w:rsid w:val="00BD50B2"/>
    <w:rsid w:val="00BE0AB2"/>
    <w:rsid w:val="00BE518B"/>
    <w:rsid w:val="00BE6D68"/>
    <w:rsid w:val="00BE6FE6"/>
    <w:rsid w:val="00BE7174"/>
    <w:rsid w:val="00BF05FF"/>
    <w:rsid w:val="00BF3E79"/>
    <w:rsid w:val="00C003ED"/>
    <w:rsid w:val="00C022D0"/>
    <w:rsid w:val="00C113B5"/>
    <w:rsid w:val="00C13C3B"/>
    <w:rsid w:val="00C216E5"/>
    <w:rsid w:val="00C22F18"/>
    <w:rsid w:val="00C24F11"/>
    <w:rsid w:val="00C2553E"/>
    <w:rsid w:val="00C30A3D"/>
    <w:rsid w:val="00C33286"/>
    <w:rsid w:val="00C4240B"/>
    <w:rsid w:val="00C451E0"/>
    <w:rsid w:val="00C453D3"/>
    <w:rsid w:val="00C45919"/>
    <w:rsid w:val="00C465F1"/>
    <w:rsid w:val="00C46A11"/>
    <w:rsid w:val="00C46F8B"/>
    <w:rsid w:val="00C5043F"/>
    <w:rsid w:val="00C52BA9"/>
    <w:rsid w:val="00C53EE0"/>
    <w:rsid w:val="00C56CE5"/>
    <w:rsid w:val="00C63670"/>
    <w:rsid w:val="00C63982"/>
    <w:rsid w:val="00C64DBC"/>
    <w:rsid w:val="00C65315"/>
    <w:rsid w:val="00C654FF"/>
    <w:rsid w:val="00C662EA"/>
    <w:rsid w:val="00C6694F"/>
    <w:rsid w:val="00C709DE"/>
    <w:rsid w:val="00C70E17"/>
    <w:rsid w:val="00C72BAE"/>
    <w:rsid w:val="00C737E4"/>
    <w:rsid w:val="00C76604"/>
    <w:rsid w:val="00C77269"/>
    <w:rsid w:val="00C808E4"/>
    <w:rsid w:val="00C80B6B"/>
    <w:rsid w:val="00C872B6"/>
    <w:rsid w:val="00C87809"/>
    <w:rsid w:val="00C92EBD"/>
    <w:rsid w:val="00C93293"/>
    <w:rsid w:val="00C9493C"/>
    <w:rsid w:val="00C96CCA"/>
    <w:rsid w:val="00C96D5C"/>
    <w:rsid w:val="00C97892"/>
    <w:rsid w:val="00CA0AEF"/>
    <w:rsid w:val="00CA228D"/>
    <w:rsid w:val="00CA39EA"/>
    <w:rsid w:val="00CA6DD3"/>
    <w:rsid w:val="00CB2F31"/>
    <w:rsid w:val="00CB53DC"/>
    <w:rsid w:val="00CB572D"/>
    <w:rsid w:val="00CB75B0"/>
    <w:rsid w:val="00CC599F"/>
    <w:rsid w:val="00CC787F"/>
    <w:rsid w:val="00CC7C52"/>
    <w:rsid w:val="00CD0D7A"/>
    <w:rsid w:val="00CD1104"/>
    <w:rsid w:val="00CD76D2"/>
    <w:rsid w:val="00CE0421"/>
    <w:rsid w:val="00CE56DD"/>
    <w:rsid w:val="00CE5D54"/>
    <w:rsid w:val="00CF0043"/>
    <w:rsid w:val="00CF050E"/>
    <w:rsid w:val="00CF1B8A"/>
    <w:rsid w:val="00CF2645"/>
    <w:rsid w:val="00CF4A84"/>
    <w:rsid w:val="00CF6266"/>
    <w:rsid w:val="00CF627D"/>
    <w:rsid w:val="00D00142"/>
    <w:rsid w:val="00D00979"/>
    <w:rsid w:val="00D01D08"/>
    <w:rsid w:val="00D0683D"/>
    <w:rsid w:val="00D11305"/>
    <w:rsid w:val="00D17FD1"/>
    <w:rsid w:val="00D20155"/>
    <w:rsid w:val="00D209D9"/>
    <w:rsid w:val="00D21542"/>
    <w:rsid w:val="00D226D7"/>
    <w:rsid w:val="00D227CD"/>
    <w:rsid w:val="00D24AC9"/>
    <w:rsid w:val="00D26021"/>
    <w:rsid w:val="00D32604"/>
    <w:rsid w:val="00D33B80"/>
    <w:rsid w:val="00D37358"/>
    <w:rsid w:val="00D41D51"/>
    <w:rsid w:val="00D42A78"/>
    <w:rsid w:val="00D42EFB"/>
    <w:rsid w:val="00D433CE"/>
    <w:rsid w:val="00D43F54"/>
    <w:rsid w:val="00D449C5"/>
    <w:rsid w:val="00D506FA"/>
    <w:rsid w:val="00D508D0"/>
    <w:rsid w:val="00D54342"/>
    <w:rsid w:val="00D55400"/>
    <w:rsid w:val="00D566C3"/>
    <w:rsid w:val="00D57113"/>
    <w:rsid w:val="00D60720"/>
    <w:rsid w:val="00D62AA7"/>
    <w:rsid w:val="00D73E25"/>
    <w:rsid w:val="00D74BA9"/>
    <w:rsid w:val="00D76143"/>
    <w:rsid w:val="00D762DF"/>
    <w:rsid w:val="00D766BF"/>
    <w:rsid w:val="00D769C8"/>
    <w:rsid w:val="00D83A1F"/>
    <w:rsid w:val="00D91F3F"/>
    <w:rsid w:val="00D940D9"/>
    <w:rsid w:val="00D966FC"/>
    <w:rsid w:val="00D96853"/>
    <w:rsid w:val="00DA13AD"/>
    <w:rsid w:val="00DA32A3"/>
    <w:rsid w:val="00DA4A23"/>
    <w:rsid w:val="00DA5B2B"/>
    <w:rsid w:val="00DA7A9F"/>
    <w:rsid w:val="00DB28BC"/>
    <w:rsid w:val="00DB2973"/>
    <w:rsid w:val="00DB2B53"/>
    <w:rsid w:val="00DB39A8"/>
    <w:rsid w:val="00DB5409"/>
    <w:rsid w:val="00DC5EF8"/>
    <w:rsid w:val="00DD12ED"/>
    <w:rsid w:val="00DD25D0"/>
    <w:rsid w:val="00DD31C8"/>
    <w:rsid w:val="00DD45D8"/>
    <w:rsid w:val="00DD5B22"/>
    <w:rsid w:val="00DD636A"/>
    <w:rsid w:val="00DD67FC"/>
    <w:rsid w:val="00DE631F"/>
    <w:rsid w:val="00DE6DB2"/>
    <w:rsid w:val="00DF02CD"/>
    <w:rsid w:val="00DF098A"/>
    <w:rsid w:val="00DF0C92"/>
    <w:rsid w:val="00DF6BF8"/>
    <w:rsid w:val="00DF7765"/>
    <w:rsid w:val="00DF7BE4"/>
    <w:rsid w:val="00E01962"/>
    <w:rsid w:val="00E02AF2"/>
    <w:rsid w:val="00E10469"/>
    <w:rsid w:val="00E1400F"/>
    <w:rsid w:val="00E16CA7"/>
    <w:rsid w:val="00E1710A"/>
    <w:rsid w:val="00E20668"/>
    <w:rsid w:val="00E2166A"/>
    <w:rsid w:val="00E2343B"/>
    <w:rsid w:val="00E24383"/>
    <w:rsid w:val="00E26B32"/>
    <w:rsid w:val="00E27312"/>
    <w:rsid w:val="00E30912"/>
    <w:rsid w:val="00E35BEC"/>
    <w:rsid w:val="00E40242"/>
    <w:rsid w:val="00E41EEE"/>
    <w:rsid w:val="00E4248E"/>
    <w:rsid w:val="00E44E7E"/>
    <w:rsid w:val="00E45393"/>
    <w:rsid w:val="00E45F32"/>
    <w:rsid w:val="00E479C1"/>
    <w:rsid w:val="00E51403"/>
    <w:rsid w:val="00E517DB"/>
    <w:rsid w:val="00E519E2"/>
    <w:rsid w:val="00E54E3A"/>
    <w:rsid w:val="00E5558C"/>
    <w:rsid w:val="00E567E1"/>
    <w:rsid w:val="00E569C3"/>
    <w:rsid w:val="00E57494"/>
    <w:rsid w:val="00E607A8"/>
    <w:rsid w:val="00E60C18"/>
    <w:rsid w:val="00E6663D"/>
    <w:rsid w:val="00E67317"/>
    <w:rsid w:val="00E80CD5"/>
    <w:rsid w:val="00E82FB4"/>
    <w:rsid w:val="00E83C5B"/>
    <w:rsid w:val="00EA0032"/>
    <w:rsid w:val="00EA14F6"/>
    <w:rsid w:val="00EA161F"/>
    <w:rsid w:val="00EA1F24"/>
    <w:rsid w:val="00EA7A5D"/>
    <w:rsid w:val="00EB0D47"/>
    <w:rsid w:val="00EB3F7D"/>
    <w:rsid w:val="00EB423A"/>
    <w:rsid w:val="00EC1371"/>
    <w:rsid w:val="00EC4B40"/>
    <w:rsid w:val="00ED1B60"/>
    <w:rsid w:val="00ED2337"/>
    <w:rsid w:val="00ED43D9"/>
    <w:rsid w:val="00EE030F"/>
    <w:rsid w:val="00EE0C55"/>
    <w:rsid w:val="00EE15C9"/>
    <w:rsid w:val="00EE16BF"/>
    <w:rsid w:val="00EE239E"/>
    <w:rsid w:val="00EE3909"/>
    <w:rsid w:val="00EE5A1E"/>
    <w:rsid w:val="00EE6FA2"/>
    <w:rsid w:val="00EE72EA"/>
    <w:rsid w:val="00EF6A9F"/>
    <w:rsid w:val="00F00A89"/>
    <w:rsid w:val="00F01B88"/>
    <w:rsid w:val="00F052C0"/>
    <w:rsid w:val="00F07148"/>
    <w:rsid w:val="00F07182"/>
    <w:rsid w:val="00F10202"/>
    <w:rsid w:val="00F10E2C"/>
    <w:rsid w:val="00F11416"/>
    <w:rsid w:val="00F12AD7"/>
    <w:rsid w:val="00F13828"/>
    <w:rsid w:val="00F13E41"/>
    <w:rsid w:val="00F21329"/>
    <w:rsid w:val="00F22520"/>
    <w:rsid w:val="00F23218"/>
    <w:rsid w:val="00F2379A"/>
    <w:rsid w:val="00F23F0E"/>
    <w:rsid w:val="00F242E0"/>
    <w:rsid w:val="00F25071"/>
    <w:rsid w:val="00F25C6F"/>
    <w:rsid w:val="00F32566"/>
    <w:rsid w:val="00F36963"/>
    <w:rsid w:val="00F409AC"/>
    <w:rsid w:val="00F44E4D"/>
    <w:rsid w:val="00F500D3"/>
    <w:rsid w:val="00F50165"/>
    <w:rsid w:val="00F606BB"/>
    <w:rsid w:val="00F66D3B"/>
    <w:rsid w:val="00F7256B"/>
    <w:rsid w:val="00F7406E"/>
    <w:rsid w:val="00F75532"/>
    <w:rsid w:val="00F80D37"/>
    <w:rsid w:val="00F84AF7"/>
    <w:rsid w:val="00F8666B"/>
    <w:rsid w:val="00F94F68"/>
    <w:rsid w:val="00FA21A1"/>
    <w:rsid w:val="00FA3893"/>
    <w:rsid w:val="00FA4DF2"/>
    <w:rsid w:val="00FA5E69"/>
    <w:rsid w:val="00FA6260"/>
    <w:rsid w:val="00FA64B3"/>
    <w:rsid w:val="00FA737D"/>
    <w:rsid w:val="00FA7D57"/>
    <w:rsid w:val="00FB00A0"/>
    <w:rsid w:val="00FB1733"/>
    <w:rsid w:val="00FB2819"/>
    <w:rsid w:val="00FB7402"/>
    <w:rsid w:val="00FC15FF"/>
    <w:rsid w:val="00FC29A4"/>
    <w:rsid w:val="00FD07E2"/>
    <w:rsid w:val="00FD0D44"/>
    <w:rsid w:val="00FD3DED"/>
    <w:rsid w:val="00FD4004"/>
    <w:rsid w:val="00FD4905"/>
    <w:rsid w:val="00FD73E2"/>
    <w:rsid w:val="00FD7ADB"/>
    <w:rsid w:val="00FE5E4D"/>
    <w:rsid w:val="00FE6346"/>
    <w:rsid w:val="00FF24B3"/>
    <w:rsid w:val="00FF28E0"/>
    <w:rsid w:val="00FF64AE"/>
    <w:rsid w:val="00FF6E92"/>
    <w:rsid w:val="02717B44"/>
    <w:rsid w:val="02CAC190"/>
    <w:rsid w:val="0366A9F1"/>
    <w:rsid w:val="03B5C0B9"/>
    <w:rsid w:val="063571BD"/>
    <w:rsid w:val="06AA661E"/>
    <w:rsid w:val="07B1C1C8"/>
    <w:rsid w:val="087066E2"/>
    <w:rsid w:val="0B26C050"/>
    <w:rsid w:val="0BB883C5"/>
    <w:rsid w:val="0C56ECB7"/>
    <w:rsid w:val="0CD47EDD"/>
    <w:rsid w:val="0E45AEA1"/>
    <w:rsid w:val="0F690964"/>
    <w:rsid w:val="123EF46D"/>
    <w:rsid w:val="137D335D"/>
    <w:rsid w:val="140656F2"/>
    <w:rsid w:val="1478B00A"/>
    <w:rsid w:val="154B5E15"/>
    <w:rsid w:val="16822602"/>
    <w:rsid w:val="181C8E59"/>
    <w:rsid w:val="19B62913"/>
    <w:rsid w:val="1A8BDCA7"/>
    <w:rsid w:val="1D2AA168"/>
    <w:rsid w:val="1F8C1FF1"/>
    <w:rsid w:val="2003BE37"/>
    <w:rsid w:val="2008B665"/>
    <w:rsid w:val="21809DE8"/>
    <w:rsid w:val="2346A583"/>
    <w:rsid w:val="25407699"/>
    <w:rsid w:val="25BE723B"/>
    <w:rsid w:val="27483D7C"/>
    <w:rsid w:val="29AEC3CA"/>
    <w:rsid w:val="2BE037D2"/>
    <w:rsid w:val="2C76411B"/>
    <w:rsid w:val="302694E4"/>
    <w:rsid w:val="33DD360E"/>
    <w:rsid w:val="3468C21B"/>
    <w:rsid w:val="3686C5A5"/>
    <w:rsid w:val="37205AC3"/>
    <w:rsid w:val="3799176C"/>
    <w:rsid w:val="37C1AA96"/>
    <w:rsid w:val="3827B66D"/>
    <w:rsid w:val="3831D89F"/>
    <w:rsid w:val="39812A2D"/>
    <w:rsid w:val="3A2D33AA"/>
    <w:rsid w:val="3A61F583"/>
    <w:rsid w:val="3CBBF21D"/>
    <w:rsid w:val="3CBE9708"/>
    <w:rsid w:val="3D4E1391"/>
    <w:rsid w:val="3E56C65F"/>
    <w:rsid w:val="3F04319D"/>
    <w:rsid w:val="3FF63C43"/>
    <w:rsid w:val="425853C0"/>
    <w:rsid w:val="42881E61"/>
    <w:rsid w:val="4577098E"/>
    <w:rsid w:val="459EDD0C"/>
    <w:rsid w:val="460E3634"/>
    <w:rsid w:val="464B4098"/>
    <w:rsid w:val="47039756"/>
    <w:rsid w:val="47AF6465"/>
    <w:rsid w:val="48274D23"/>
    <w:rsid w:val="4A52CCDE"/>
    <w:rsid w:val="4B1BBC63"/>
    <w:rsid w:val="4B8457F0"/>
    <w:rsid w:val="4BB32672"/>
    <w:rsid w:val="4C372003"/>
    <w:rsid w:val="4D4DFAB4"/>
    <w:rsid w:val="4D66F040"/>
    <w:rsid w:val="4E844C1E"/>
    <w:rsid w:val="4F8D1326"/>
    <w:rsid w:val="4FAEFCEF"/>
    <w:rsid w:val="5011A42F"/>
    <w:rsid w:val="50C2AF7C"/>
    <w:rsid w:val="51FC290A"/>
    <w:rsid w:val="525C47D8"/>
    <w:rsid w:val="559648D3"/>
    <w:rsid w:val="559ECDD1"/>
    <w:rsid w:val="55FCB951"/>
    <w:rsid w:val="56518A51"/>
    <w:rsid w:val="5699E5D7"/>
    <w:rsid w:val="576C5679"/>
    <w:rsid w:val="57AF3A00"/>
    <w:rsid w:val="59D7DF8D"/>
    <w:rsid w:val="5B2AEFC1"/>
    <w:rsid w:val="5B626A7F"/>
    <w:rsid w:val="5B721C57"/>
    <w:rsid w:val="5BC7E976"/>
    <w:rsid w:val="5C2E2723"/>
    <w:rsid w:val="5E4374D4"/>
    <w:rsid w:val="5FAF1F8A"/>
    <w:rsid w:val="5FB31845"/>
    <w:rsid w:val="623DE990"/>
    <w:rsid w:val="63135927"/>
    <w:rsid w:val="63600ACB"/>
    <w:rsid w:val="65F0B8BC"/>
    <w:rsid w:val="6638B85B"/>
    <w:rsid w:val="696839C1"/>
    <w:rsid w:val="696D63C5"/>
    <w:rsid w:val="699D569F"/>
    <w:rsid w:val="6A82A047"/>
    <w:rsid w:val="6B99ADC9"/>
    <w:rsid w:val="6DF3F16E"/>
    <w:rsid w:val="6E83D399"/>
    <w:rsid w:val="703EF27A"/>
    <w:rsid w:val="7098ED7E"/>
    <w:rsid w:val="70BC1D2B"/>
    <w:rsid w:val="70F937D9"/>
    <w:rsid w:val="7141C535"/>
    <w:rsid w:val="7156FC1B"/>
    <w:rsid w:val="71C4C2A7"/>
    <w:rsid w:val="72D60DB2"/>
    <w:rsid w:val="73342C03"/>
    <w:rsid w:val="73E32AD8"/>
    <w:rsid w:val="749882A1"/>
    <w:rsid w:val="756CDD62"/>
    <w:rsid w:val="76963A91"/>
    <w:rsid w:val="77DAF553"/>
    <w:rsid w:val="79CA76BC"/>
    <w:rsid w:val="7AB16622"/>
    <w:rsid w:val="7B7EB0C4"/>
    <w:rsid w:val="7D0287B8"/>
    <w:rsid w:val="7D7D97A4"/>
    <w:rsid w:val="7D994FB7"/>
    <w:rsid w:val="7DC4B9A2"/>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AF553"/>
  <w15:chartTrackingRefBased/>
  <w15:docId w15:val="{AFC1A27E-5C8F-4291-9FAC-3FD113B1D2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B00A0"/>
    <w:pPr>
      <w:spacing w:after="0" w:line="276" w:lineRule="auto"/>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1850BF"/>
    <w:pPr>
      <w:jc w:val="center"/>
      <w:outlineLvl w:val="0"/>
    </w:pPr>
    <w:rPr>
      <w:b/>
      <w:bCs/>
    </w:rPr>
  </w:style>
  <w:style w:type="paragraph" w:styleId="Heading2">
    <w:name w:val="heading 2"/>
    <w:basedOn w:val="ListParagraph"/>
    <w:next w:val="Normal"/>
    <w:link w:val="Heading2Char"/>
    <w:uiPriority w:val="9"/>
    <w:unhideWhenUsed/>
    <w:qFormat/>
    <w:rsid w:val="007E476E"/>
    <w:pPr>
      <w:ind w:left="0"/>
      <w:outlineLvl w:val="1"/>
    </w:pPr>
    <w:rPr>
      <w:b/>
      <w:bCs/>
    </w:rPr>
  </w:style>
  <w:style w:type="paragraph" w:styleId="Heading3">
    <w:name w:val="heading 3"/>
    <w:basedOn w:val="Normal"/>
    <w:next w:val="Normal"/>
    <w:link w:val="Heading3Char"/>
    <w:uiPriority w:val="9"/>
    <w:unhideWhenUsed/>
    <w:qFormat/>
    <w:rsid w:val="00194D7A"/>
    <w:pPr>
      <w:outlineLvl w:val="2"/>
    </w:pPr>
    <w:rPr>
      <w:b/>
      <w:bCs/>
    </w:rPr>
  </w:style>
  <w:style w:type="paragraph" w:styleId="Heading4">
    <w:name w:val="heading 4"/>
    <w:basedOn w:val="Normal"/>
    <w:next w:val="Normal"/>
    <w:link w:val="Heading4Char"/>
    <w:uiPriority w:val="9"/>
    <w:unhideWhenUsed/>
    <w:qFormat/>
    <w:rsid w:val="007F129A"/>
    <w:pPr>
      <w:outlineLvl w:val="3"/>
    </w:pPr>
    <w:rPr>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07148"/>
    <w:pPr>
      <w:ind w:left="720"/>
      <w:contextualSpacing/>
    </w:pPr>
  </w:style>
  <w:style w:type="paragraph" w:styleId="Header">
    <w:name w:val="header"/>
    <w:basedOn w:val="Normal"/>
    <w:link w:val="HeaderChar"/>
    <w:uiPriority w:val="99"/>
    <w:unhideWhenUsed/>
    <w:rsid w:val="00BC2A7D"/>
    <w:pPr>
      <w:tabs>
        <w:tab w:val="center" w:pos="4513"/>
        <w:tab w:val="right" w:pos="9026"/>
      </w:tabs>
      <w:spacing w:line="240" w:lineRule="auto"/>
    </w:pPr>
  </w:style>
  <w:style w:type="character" w:styleId="HeaderChar" w:customStyle="1">
    <w:name w:val="Header Char"/>
    <w:basedOn w:val="DefaultParagraphFont"/>
    <w:link w:val="Header"/>
    <w:uiPriority w:val="99"/>
    <w:rsid w:val="00BC2A7D"/>
    <w:rPr>
      <w:rFonts w:ascii="Times New Roman" w:hAnsi="Times New Roman" w:cs="Times New Roman"/>
      <w:sz w:val="24"/>
      <w:szCs w:val="24"/>
      <w:lang w:val="en-US"/>
    </w:rPr>
  </w:style>
  <w:style w:type="paragraph" w:styleId="Footer">
    <w:name w:val="footer"/>
    <w:basedOn w:val="Normal"/>
    <w:link w:val="FooterChar"/>
    <w:uiPriority w:val="99"/>
    <w:unhideWhenUsed/>
    <w:rsid w:val="00BC2A7D"/>
    <w:pPr>
      <w:tabs>
        <w:tab w:val="center" w:pos="4513"/>
        <w:tab w:val="right" w:pos="9026"/>
      </w:tabs>
      <w:spacing w:line="240" w:lineRule="auto"/>
    </w:pPr>
  </w:style>
  <w:style w:type="character" w:styleId="FooterChar" w:customStyle="1">
    <w:name w:val="Footer Char"/>
    <w:basedOn w:val="DefaultParagraphFont"/>
    <w:link w:val="Footer"/>
    <w:uiPriority w:val="99"/>
    <w:rsid w:val="00BC2A7D"/>
    <w:rPr>
      <w:rFonts w:ascii="Times New Roman" w:hAnsi="Times New Roman" w:cs="Times New Roman"/>
      <w:sz w:val="24"/>
      <w:szCs w:val="24"/>
      <w:lang w:val="en-US"/>
    </w:rPr>
  </w:style>
  <w:style w:type="paragraph" w:styleId="BodyText">
    <w:name w:val="Body Text"/>
    <w:basedOn w:val="Normal"/>
    <w:link w:val="BodyTextChar"/>
    <w:uiPriority w:val="1"/>
    <w:qFormat/>
    <w:rsid w:val="00BC2A7D"/>
    <w:pPr>
      <w:widowControl w:val="0"/>
      <w:autoSpaceDE w:val="0"/>
      <w:autoSpaceDN w:val="0"/>
      <w:spacing w:line="240" w:lineRule="auto"/>
    </w:pPr>
    <w:rPr>
      <w:rFonts w:eastAsia="Times New Roman"/>
    </w:rPr>
  </w:style>
  <w:style w:type="character" w:styleId="BodyTextChar" w:customStyle="1">
    <w:name w:val="Body Text Char"/>
    <w:basedOn w:val="DefaultParagraphFont"/>
    <w:link w:val="BodyText"/>
    <w:uiPriority w:val="1"/>
    <w:rsid w:val="00BC2A7D"/>
    <w:rPr>
      <w:rFonts w:ascii="Times New Roman" w:hAnsi="Times New Roman" w:eastAsia="Times New Roman" w:cs="Times New Roman"/>
      <w:sz w:val="24"/>
      <w:szCs w:val="24"/>
      <w:lang w:val="en-US"/>
    </w:rPr>
  </w:style>
  <w:style w:type="table" w:styleId="TableGrid">
    <w:name w:val="Table Grid"/>
    <w:basedOn w:val="TableNormal"/>
    <w:uiPriority w:val="39"/>
    <w:rsid w:val="00BC2A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BC2A7D"/>
    <w:rPr>
      <w:color w:val="0000FF"/>
      <w:u w:val="single"/>
    </w:rPr>
  </w:style>
  <w:style w:type="character" w:styleId="FollowedHyperlink">
    <w:name w:val="FollowedHyperlink"/>
    <w:basedOn w:val="DefaultParagraphFont"/>
    <w:uiPriority w:val="99"/>
    <w:semiHidden/>
    <w:unhideWhenUsed/>
    <w:rsid w:val="00BC2A7D"/>
    <w:rPr>
      <w:color w:val="954F72" w:themeColor="followedHyperlink"/>
      <w:u w:val="single"/>
    </w:rPr>
  </w:style>
  <w:style w:type="paragraph" w:styleId="Caption">
    <w:name w:val="caption"/>
    <w:basedOn w:val="Normal"/>
    <w:next w:val="Normal"/>
    <w:uiPriority w:val="35"/>
    <w:unhideWhenUsed/>
    <w:qFormat/>
    <w:rsid w:val="004E35EF"/>
    <w:pPr>
      <w:spacing w:after="200" w:line="240" w:lineRule="auto"/>
    </w:pPr>
    <w:rPr>
      <w:i/>
      <w:iCs/>
      <w:color w:val="44546A" w:themeColor="text2"/>
      <w:sz w:val="18"/>
      <w:szCs w:val="18"/>
    </w:rPr>
  </w:style>
  <w:style w:type="character" w:styleId="Heading1Char" w:customStyle="1">
    <w:name w:val="Heading 1 Char"/>
    <w:basedOn w:val="DefaultParagraphFont"/>
    <w:link w:val="Heading1"/>
    <w:uiPriority w:val="9"/>
    <w:rsid w:val="001850BF"/>
    <w:rPr>
      <w:rFonts w:ascii="Times New Roman" w:hAnsi="Times New Roman" w:cs="Times New Roman"/>
      <w:b/>
      <w:bCs/>
      <w:sz w:val="24"/>
      <w:szCs w:val="24"/>
      <w:lang w:val="en-US"/>
    </w:rPr>
  </w:style>
  <w:style w:type="character" w:styleId="Heading2Char" w:customStyle="1">
    <w:name w:val="Heading 2 Char"/>
    <w:basedOn w:val="DefaultParagraphFont"/>
    <w:link w:val="Heading2"/>
    <w:uiPriority w:val="9"/>
    <w:rsid w:val="007E476E"/>
    <w:rPr>
      <w:rFonts w:ascii="Times New Roman" w:hAnsi="Times New Roman" w:cs="Times New Roman"/>
      <w:b/>
      <w:bCs/>
      <w:sz w:val="24"/>
      <w:szCs w:val="24"/>
      <w:lang w:val="en-US"/>
    </w:rPr>
  </w:style>
  <w:style w:type="paragraph" w:styleId="TOCHeading">
    <w:name w:val="TOC Heading"/>
    <w:basedOn w:val="Heading1"/>
    <w:next w:val="Normal"/>
    <w:uiPriority w:val="39"/>
    <w:unhideWhenUsed/>
    <w:qFormat/>
    <w:rsid w:val="009B7F86"/>
    <w:pPr>
      <w:keepNext/>
      <w:keepLines/>
      <w:spacing w:before="240" w:line="259" w:lineRule="auto"/>
      <w:jc w:val="left"/>
      <w:outlineLvl w:val="9"/>
    </w:pPr>
    <w:rPr>
      <w:rFonts w:asciiTheme="majorHAnsi" w:hAnsiTheme="majorHAnsi" w:eastAsiaTheme="majorEastAsia" w:cstheme="majorBidi"/>
      <w:b w:val="0"/>
      <w:bCs w:val="0"/>
      <w:color w:val="2F5496" w:themeColor="accent1" w:themeShade="BF"/>
      <w:sz w:val="32"/>
      <w:szCs w:val="32"/>
      <w:lang w:val="id-ID" w:eastAsia="id-ID"/>
    </w:rPr>
  </w:style>
  <w:style w:type="paragraph" w:styleId="TOC1">
    <w:name w:val="toc 1"/>
    <w:basedOn w:val="Normal"/>
    <w:next w:val="Normal"/>
    <w:autoRedefine/>
    <w:uiPriority w:val="39"/>
    <w:unhideWhenUsed/>
    <w:rsid w:val="005B4D25"/>
    <w:pPr>
      <w:tabs>
        <w:tab w:val="right" w:leader="dot" w:pos="9016"/>
      </w:tabs>
      <w:spacing w:after="100"/>
      <w:ind w:firstLine="709"/>
    </w:pPr>
  </w:style>
  <w:style w:type="paragraph" w:styleId="TOC2">
    <w:name w:val="toc 2"/>
    <w:basedOn w:val="Normal"/>
    <w:next w:val="Normal"/>
    <w:autoRedefine/>
    <w:uiPriority w:val="39"/>
    <w:unhideWhenUsed/>
    <w:rsid w:val="00D37358"/>
    <w:pPr>
      <w:tabs>
        <w:tab w:val="right" w:leader="dot" w:pos="9016"/>
      </w:tabs>
      <w:spacing w:after="100"/>
      <w:ind w:left="220"/>
    </w:pPr>
  </w:style>
  <w:style w:type="paragraph" w:styleId="TOC3">
    <w:name w:val="toc 3"/>
    <w:basedOn w:val="Normal"/>
    <w:next w:val="Normal"/>
    <w:autoRedefine/>
    <w:uiPriority w:val="39"/>
    <w:unhideWhenUsed/>
    <w:rsid w:val="008E3055"/>
    <w:pPr>
      <w:spacing w:after="100"/>
      <w:ind w:left="440"/>
    </w:pPr>
    <w:rPr>
      <w:rFonts w:eastAsiaTheme="minorEastAsia"/>
      <w:lang w:eastAsia="id-ID"/>
    </w:rPr>
  </w:style>
  <w:style w:type="character" w:styleId="Heading3Char" w:customStyle="1">
    <w:name w:val="Heading 3 Char"/>
    <w:basedOn w:val="DefaultParagraphFont"/>
    <w:link w:val="Heading3"/>
    <w:uiPriority w:val="9"/>
    <w:rsid w:val="00194D7A"/>
    <w:rPr>
      <w:rFonts w:ascii="Times New Roman" w:hAnsi="Times New Roman" w:cs="Times New Roman"/>
      <w:b/>
      <w:bCs/>
      <w:sz w:val="24"/>
      <w:szCs w:val="24"/>
      <w:lang w:val="en-US"/>
    </w:rPr>
  </w:style>
  <w:style w:type="numbering" w:styleId="CurrentList1" w:customStyle="1">
    <w:name w:val="Current List1"/>
    <w:uiPriority w:val="99"/>
    <w:rsid w:val="00132312"/>
    <w:pPr>
      <w:numPr>
        <w:numId w:val="16"/>
      </w:numPr>
    </w:pPr>
  </w:style>
  <w:style w:type="character" w:styleId="Heading4Char" w:customStyle="1">
    <w:name w:val="Heading 4 Char"/>
    <w:basedOn w:val="DefaultParagraphFont"/>
    <w:link w:val="Heading4"/>
    <w:uiPriority w:val="9"/>
    <w:rsid w:val="007F129A"/>
    <w:rPr>
      <w:rFonts w:ascii="Times New Roman" w:hAnsi="Times New Roman" w:cs="Times New Roman"/>
      <w:b/>
      <w:bCs/>
      <w:sz w:val="24"/>
      <w:szCs w:val="24"/>
      <w:lang w:val="en-US"/>
    </w:rPr>
  </w:style>
  <w:style w:type="paragraph" w:styleId="Revision">
    <w:name w:val="Revision"/>
    <w:hidden/>
    <w:uiPriority w:val="99"/>
    <w:semiHidden/>
    <w:rsid w:val="00CB53DC"/>
    <w:pPr>
      <w:spacing w:after="0" w:line="240" w:lineRule="auto"/>
    </w:pPr>
    <w:rPr>
      <w:rFonts w:ascii="Times New Roman" w:hAnsi="Times New Roman" w:cs="Times New Roman"/>
      <w:sz w:val="24"/>
      <w:szCs w:val="24"/>
      <w:lang w:val="en-US"/>
    </w:rPr>
  </w:style>
  <w:style w:type="paragraph" w:styleId="NoSpacing">
    <w:name w:val="No Spacing"/>
    <w:uiPriority w:val="1"/>
    <w:qFormat/>
    <w:rsid w:val="00CF1B8A"/>
    <w:pPr>
      <w:spacing w:after="0" w:line="240" w:lineRule="auto"/>
    </w:pPr>
    <w:rPr>
      <w:rFonts w:ascii="Times New Roman" w:hAnsi="Times New Roman" w:eastAsia="Times New Roman" w:cs="Times New Roman"/>
      <w:b/>
      <w:sz w:val="24"/>
      <w:szCs w:val="24"/>
      <w:lang w:val="id" w:eastAsia="id-ID"/>
    </w:rPr>
  </w:style>
  <w:style w:type="character" w:styleId="CommentReference">
    <w:name w:val="annotation reference"/>
    <w:basedOn w:val="DefaultParagraphFont"/>
    <w:uiPriority w:val="99"/>
    <w:semiHidden/>
    <w:unhideWhenUsed/>
    <w:rsid w:val="00D42EFB"/>
    <w:rPr>
      <w:sz w:val="16"/>
      <w:szCs w:val="16"/>
    </w:rPr>
  </w:style>
  <w:style w:type="paragraph" w:styleId="CommentText">
    <w:name w:val="annotation text"/>
    <w:basedOn w:val="Normal"/>
    <w:link w:val="CommentTextChar"/>
    <w:uiPriority w:val="99"/>
    <w:unhideWhenUsed/>
    <w:rsid w:val="00D42EFB"/>
    <w:pPr>
      <w:spacing w:line="240" w:lineRule="auto"/>
      <w:ind w:firstLine="720"/>
    </w:pPr>
    <w:rPr>
      <w:sz w:val="20"/>
      <w:szCs w:val="20"/>
    </w:rPr>
  </w:style>
  <w:style w:type="character" w:styleId="CommentTextChar" w:customStyle="1">
    <w:name w:val="Comment Text Char"/>
    <w:basedOn w:val="DefaultParagraphFont"/>
    <w:link w:val="CommentText"/>
    <w:uiPriority w:val="99"/>
    <w:rsid w:val="00D42EFB"/>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B2F31"/>
    <w:pPr>
      <w:ind w:firstLine="0"/>
    </w:pPr>
    <w:rPr>
      <w:b/>
      <w:bCs/>
    </w:rPr>
  </w:style>
  <w:style w:type="character" w:styleId="CommentSubjectChar" w:customStyle="1">
    <w:name w:val="Comment Subject Char"/>
    <w:basedOn w:val="CommentTextChar"/>
    <w:link w:val="CommentSubject"/>
    <w:uiPriority w:val="99"/>
    <w:semiHidden/>
    <w:rsid w:val="00CB2F31"/>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9.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5.png" Id="rId63" /><Relationship Type="http://schemas.openxmlformats.org/officeDocument/2006/relationships/image" Target="media/image76.png" Id="rId84" /><Relationship Type="http://schemas.openxmlformats.org/officeDocument/2006/relationships/image" Target="media/image126.png" Id="rId138" /><Relationship Type="http://schemas.openxmlformats.org/officeDocument/2006/relationships/image" Target="media/image147.png" Id="rId159" /><Relationship Type="http://schemas.openxmlformats.org/officeDocument/2006/relationships/image" Target="media/image99.jpeg" Id="rId107" /><Relationship Type="http://schemas.openxmlformats.org/officeDocument/2006/relationships/image" Target="media/image4.png" Id="rId11" /><Relationship Type="http://schemas.openxmlformats.org/officeDocument/2006/relationships/image" Target="media/image25.jpeg" Id="rId32" /><Relationship Type="http://schemas.openxmlformats.org/officeDocument/2006/relationships/image" Target="media/image45.jpg" Id="rId53" /><Relationship Type="http://schemas.openxmlformats.org/officeDocument/2006/relationships/image" Target="media/image66.png" Id="rId74" /><Relationship Type="http://schemas.openxmlformats.org/officeDocument/2006/relationships/image" Target="media/image120.png" Id="rId128" /><Relationship Type="http://schemas.openxmlformats.org/officeDocument/2006/relationships/image" Target="media/image137.jpg" Id="rId149" /><Relationship Type="http://schemas.openxmlformats.org/officeDocument/2006/relationships/webSettings" Target="webSettings.xml" Id="rId5" /><Relationship Type="http://schemas.openxmlformats.org/officeDocument/2006/relationships/image" Target="media/image87.jpeg" Id="rId95" /><Relationship Type="http://schemas.openxmlformats.org/officeDocument/2006/relationships/image" Target="media/image148.png" Id="rId160"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6.png" Id="rId64" /><Relationship Type="http://schemas.openxmlformats.org/officeDocument/2006/relationships/image" Target="media/image110.png" Id="rId118" /><Relationship Type="http://schemas.openxmlformats.org/officeDocument/2006/relationships/image" Target="media/image127.png" Id="rId139" /><Relationship Type="http://schemas.openxmlformats.org/officeDocument/2006/relationships/image" Target="media/image77.png" Id="rId85" /><Relationship Type="http://schemas.openxmlformats.org/officeDocument/2006/relationships/image" Target="media/image138.png" Id="rId150"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1.jpeg" Id="rId59" /><Relationship Type="http://schemas.openxmlformats.org/officeDocument/2006/relationships/image" Target="media/image95.jpeg" Id="rId103" /><Relationship Type="http://schemas.openxmlformats.org/officeDocument/2006/relationships/image" Target="media/image100.png" Id="rId108" /><Relationship Type="http://schemas.openxmlformats.org/officeDocument/2006/relationships/image" Target="media/image116.png" Id="rId124" /><Relationship Type="http://schemas.openxmlformats.org/officeDocument/2006/relationships/image" Target="media/image121.png" Id="rId129" /><Relationship Type="http://schemas.openxmlformats.org/officeDocument/2006/relationships/image" Target="media/image46.jpg" Id="rId54"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83.png" Id="rId91" /><Relationship Type="http://schemas.openxmlformats.org/officeDocument/2006/relationships/image" Target="media/image88.jpeg" Id="rId96" /><Relationship Type="http://schemas.openxmlformats.org/officeDocument/2006/relationships/image" Target="media/image128.png" Id="rId140" /><Relationship Type="http://schemas.openxmlformats.org/officeDocument/2006/relationships/image" Target="media/image133.png" Id="rId145" /><Relationship Type="http://schemas.openxmlformats.org/officeDocument/2006/relationships/image" Target="media/image149.png" Id="rId161" /><Relationship Type="http://schemas.openxmlformats.org/officeDocument/2006/relationships/fontTable" Target="fontTable.xml" Id="rId16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1.jpg" Id="rId49" /><Relationship Type="http://schemas.openxmlformats.org/officeDocument/2006/relationships/image" Target="media/image106.png" Id="rId114" /><Relationship Type="http://schemas.openxmlformats.org/officeDocument/2006/relationships/image" Target="media/image111.png" Id="rId119" /><Relationship Type="http://schemas.openxmlformats.org/officeDocument/2006/relationships/image" Target="media/image37.png" Id="rId44" /><Relationship Type="http://schemas.openxmlformats.org/officeDocument/2006/relationships/image" Target="media/image52.jpeg" Id="rId60" /><Relationship Type="http://schemas.openxmlformats.org/officeDocument/2006/relationships/image" Target="media/image57.png" Id="rId65"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image" Target="media/image122.gif" Id="rId130" /><Relationship Type="http://schemas.microsoft.com/office/2007/relationships/hdphoto" Target="media/hdphoto1.wdp" Id="rId135" /><Relationship Type="http://schemas.openxmlformats.org/officeDocument/2006/relationships/image" Target="media/image139.jpg" Id="rId151" /><Relationship Type="http://schemas.openxmlformats.org/officeDocument/2006/relationships/image" Target="media/image144.png" Id="rId156"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1.png" Id="rId109" /><Relationship Type="http://schemas.openxmlformats.org/officeDocument/2006/relationships/image" Target="media/image27.png" Id="rId34" /><Relationship Type="http://schemas.openxmlformats.org/officeDocument/2006/relationships/image" Target="media/image42.jp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image" Target="media/image89.jpeg" Id="rId97" /><Relationship Type="http://schemas.openxmlformats.org/officeDocument/2006/relationships/image" Target="media/image96.jpeg" Id="rId104" /><Relationship Type="http://schemas.openxmlformats.org/officeDocument/2006/relationships/image" Target="media/image112.png" Id="rId120" /><Relationship Type="http://schemas.openxmlformats.org/officeDocument/2006/relationships/image" Target="media/image117.png" Id="rId125" /><Relationship Type="http://schemas.openxmlformats.org/officeDocument/2006/relationships/image" Target="media/image129.png" Id="rId141" /><Relationship Type="http://schemas.openxmlformats.org/officeDocument/2006/relationships/image" Target="media/image134.jpeg" Id="rId146" /><Relationship Type="http://schemas.openxmlformats.org/officeDocument/2006/relationships/theme" Target="theme/theme1.xml" Id="rId167" /><Relationship Type="http://schemas.openxmlformats.org/officeDocument/2006/relationships/endnotes" Target="endnotes.xml" Id="rId7" /><Relationship Type="http://schemas.openxmlformats.org/officeDocument/2006/relationships/image" Target="media/image63.png" Id="rId71" /><Relationship Type="http://schemas.openxmlformats.org/officeDocument/2006/relationships/image" Target="media/image84.png" Id="rId92" /><Relationship Type="http://schemas.openxmlformats.org/officeDocument/2006/relationships/image" Target="media/image150.png" Id="rId16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image" Target="media/image102.png" Id="rId110" /><Relationship Type="http://schemas.openxmlformats.org/officeDocument/2006/relationships/image" Target="media/image107.png" Id="rId115" /><Relationship Type="http://schemas.openxmlformats.org/officeDocument/2006/relationships/image" Target="media/image123.png" Id="rId131" /><Relationship Type="http://schemas.openxmlformats.org/officeDocument/2006/relationships/image" Target="media/image125.png" Id="rId136" /><Relationship Type="http://schemas.openxmlformats.org/officeDocument/2006/relationships/image" Target="media/image145.jpg" Id="rId157" /><Relationship Type="http://schemas.openxmlformats.org/officeDocument/2006/relationships/image" Target="media/image53.jpeg" Id="rId61" /><Relationship Type="http://schemas.openxmlformats.org/officeDocument/2006/relationships/image" Target="media/image74.png" Id="rId82" /><Relationship Type="http://schemas.openxmlformats.org/officeDocument/2006/relationships/image" Target="media/image140.png" Id="rId15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jpeg" Id="rId30" /><Relationship Type="http://schemas.openxmlformats.org/officeDocument/2006/relationships/image" Target="media/image28.jpeg" Id="rId35" /><Relationship Type="http://schemas.openxmlformats.org/officeDocument/2006/relationships/image" Target="media/image48.png" Id="rId56" /><Relationship Type="http://schemas.openxmlformats.org/officeDocument/2006/relationships/image" Target="media/image69.png" Id="rId77" /><Relationship Type="http://schemas.openxmlformats.org/officeDocument/2006/relationships/image" Target="media/image92.jpeg" Id="rId100" /><Relationship Type="http://schemas.openxmlformats.org/officeDocument/2006/relationships/image" Target="media/image97.jpeg" Id="rId105" /><Relationship Type="http://schemas.openxmlformats.org/officeDocument/2006/relationships/image" Target="media/image118.png" Id="rId126" /><Relationship Type="http://schemas.openxmlformats.org/officeDocument/2006/relationships/image" Target="media/image135.png" Id="rId147" /><Relationship Type="http://schemas.openxmlformats.org/officeDocument/2006/relationships/image" Target="media/image1.png" Id="rId8" /><Relationship Type="http://schemas.openxmlformats.org/officeDocument/2006/relationships/image" Target="media/image43.jpg" Id="rId51" /><Relationship Type="http://schemas.openxmlformats.org/officeDocument/2006/relationships/image" Target="media/image64.png" Id="rId72" /><Relationship Type="http://schemas.openxmlformats.org/officeDocument/2006/relationships/image" Target="media/image85.png" Id="rId93" /><Relationship Type="http://schemas.openxmlformats.org/officeDocument/2006/relationships/image" Target="media/image90.jpeg" Id="rId98" /><Relationship Type="http://schemas.openxmlformats.org/officeDocument/2006/relationships/image" Target="media/image113.png" Id="rId121" /><Relationship Type="http://schemas.openxmlformats.org/officeDocument/2006/relationships/image" Target="media/image130.png" Id="rId142" /><Relationship Type="http://schemas.openxmlformats.org/officeDocument/2006/relationships/image" Target="media/image151.png" Id="rId163"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59.png" Id="rId67" /><Relationship Type="http://schemas.openxmlformats.org/officeDocument/2006/relationships/image" Target="media/image108.png" Id="rId116" /><Relationship Type="http://schemas.microsoft.com/office/2007/relationships/hdphoto" Target="media/hdphoto2.wdp" Id="rId137" /><Relationship Type="http://schemas.openxmlformats.org/officeDocument/2006/relationships/image" Target="media/image146.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4.png" Id="rId62" /><Relationship Type="http://schemas.openxmlformats.org/officeDocument/2006/relationships/image" Target="media/image75.png" Id="rId83" /><Relationship Type="http://schemas.openxmlformats.org/officeDocument/2006/relationships/image" Target="media/image80.png" Id="rId88" /><Relationship Type="http://schemas.openxmlformats.org/officeDocument/2006/relationships/image" Target="media/image103.png" Id="rId111" /><Relationship Type="http://schemas.openxmlformats.org/officeDocument/2006/relationships/customXml" Target="ink/ink1.xml" Id="rId132" /><Relationship Type="http://schemas.openxmlformats.org/officeDocument/2006/relationships/image" Target="media/image141.png" Id="rId153"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49.png" Id="rId57" /><Relationship Type="http://schemas.openxmlformats.org/officeDocument/2006/relationships/image" Target="media/image98.jpeg" Id="rId106" /><Relationship Type="http://schemas.openxmlformats.org/officeDocument/2006/relationships/image" Target="media/image119.png"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4.jpg" Id="rId52"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86.jpeg" Id="rId94" /><Relationship Type="http://schemas.openxmlformats.org/officeDocument/2006/relationships/image" Target="media/image91.jpeg" Id="rId99" /><Relationship Type="http://schemas.openxmlformats.org/officeDocument/2006/relationships/image" Target="media/image93.png" Id="rId101" /><Relationship Type="http://schemas.openxmlformats.org/officeDocument/2006/relationships/image" Target="media/image114.png" Id="rId122" /><Relationship Type="http://schemas.openxmlformats.org/officeDocument/2006/relationships/image" Target="media/image131.png" Id="rId143" /><Relationship Type="http://schemas.openxmlformats.org/officeDocument/2006/relationships/image" Target="media/image136.png" Id="rId148" /><Relationship Type="http://schemas.openxmlformats.org/officeDocument/2006/relationships/header" Target="header1.xml" Id="rId16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60.png" Id="rId68" /><Relationship Type="http://schemas.openxmlformats.org/officeDocument/2006/relationships/image" Target="media/image81.png" Id="rId89" /><Relationship Type="http://schemas.openxmlformats.org/officeDocument/2006/relationships/image" Target="media/image104.png" Id="rId112" /><Relationship Type="http://schemas.openxmlformats.org/officeDocument/2006/relationships/image" Target="media/image1060.png" Id="rId133" /><Relationship Type="http://schemas.openxmlformats.org/officeDocument/2006/relationships/image" Target="media/image142.jpg" Id="rId154" /><Relationship Type="http://schemas.openxmlformats.org/officeDocument/2006/relationships/image" Target="media/image9.png" Id="rId16" /><Relationship Type="http://schemas.openxmlformats.org/officeDocument/2006/relationships/image" Target="media/image30.png" Id="rId37" /><Relationship Type="http://schemas.openxmlformats.org/officeDocument/2006/relationships/image" Target="media/image50.jpeg" Id="rId58" /><Relationship Type="http://schemas.openxmlformats.org/officeDocument/2006/relationships/image" Target="media/image71.png" Id="rId79" /><Relationship Type="http://schemas.openxmlformats.org/officeDocument/2006/relationships/image" Target="media/image94.png" Id="rId102" /><Relationship Type="http://schemas.openxmlformats.org/officeDocument/2006/relationships/image" Target="media/image115.png" Id="rId123" /><Relationship Type="http://schemas.openxmlformats.org/officeDocument/2006/relationships/image" Target="media/image132.jpeg" Id="rId144" /><Relationship Type="http://schemas.openxmlformats.org/officeDocument/2006/relationships/image" Target="media/image82.png" Id="rId90" /><Relationship Type="http://schemas.openxmlformats.org/officeDocument/2006/relationships/footer" Target="footer1.xml" Id="rId165" /><Relationship Type="http://schemas.openxmlformats.org/officeDocument/2006/relationships/image" Target="media/image20.png" Id="rId27" /><Relationship Type="http://schemas.openxmlformats.org/officeDocument/2006/relationships/hyperlink" Target="https://drive.google.com/open?id=1oGAAUt1mSdXpxyCEeQurPqDyf8GPbLiA&amp;authuser=0" TargetMode="External" Id="rId48" /><Relationship Type="http://schemas.openxmlformats.org/officeDocument/2006/relationships/image" Target="media/image61.png" Id="rId69" /><Relationship Type="http://schemas.openxmlformats.org/officeDocument/2006/relationships/image" Target="media/image105.png" Id="rId113" /><Relationship Type="http://schemas.openxmlformats.org/officeDocument/2006/relationships/image" Target="media/image124.png" Id="rId134" /><Relationship Type="http://schemas.openxmlformats.org/officeDocument/2006/relationships/image" Target="media/image72.png" Id="rId80" /><Relationship Type="http://schemas.openxmlformats.org/officeDocument/2006/relationships/image" Target="media/image143.png" Id="rId155"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7T05:46:36.210"/>
    </inkml:context>
    <inkml:brush xml:id="br0">
      <inkml:brushProperty name="width" value="0.025" units="cm"/>
      <inkml:brushProperty name="height" value="0.02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48916-7A11-4517-8568-063E883C8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7687</Words>
  <Characters>43822</Characters>
  <Application>Microsoft Office Word</Application>
  <DocSecurity>0</DocSecurity>
  <Lines>365</Lines>
  <Paragraphs>102</Paragraphs>
  <ScaleCrop>false</ScaleCrop>
  <Company/>
  <LinksUpToDate>false</LinksUpToDate>
  <CharactersWithSpaces>51407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JONATHAN</dc:creator>
  <cp:keywords/>
  <dc:description/>
  <cp:lastModifiedBy>MUHAMMAD LUKMANUL HAKIM</cp:lastModifiedBy>
  <cp:revision>156</cp:revision>
  <dcterms:created xsi:type="dcterms:W3CDTF">2023-05-07T10:34:00Z</dcterms:created>
  <dcterms:modified xsi:type="dcterms:W3CDTF">2023-05-10T09:07:00Z</dcterms:modified>
</cp:coreProperties>
</file>